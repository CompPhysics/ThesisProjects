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485B8" w14:textId="77777777" w:rsidR="005A1627" w:rsidRPr="00D421A1" w:rsidRDefault="003C1ECC" w:rsidP="005A1627">
      <w:pPr>
        <w:pStyle w:val="01PaperTitle"/>
        <w:rPr>
          <w:bCs/>
        </w:rPr>
      </w:pPr>
      <w:r w:rsidRPr="00D421A1">
        <w:t xml:space="preserve">3  </w:t>
      </w:r>
      <w:r w:rsidR="005A1627" w:rsidRPr="00D421A1">
        <w:rPr>
          <w:bCs/>
        </w:rPr>
        <w:t>Toward Accurate Coarse-Graining Approaches for Protein and Membrane Simulations</w:t>
      </w:r>
    </w:p>
    <w:p w14:paraId="445AA076" w14:textId="77777777" w:rsidR="003C1ECC" w:rsidRPr="00D421A1" w:rsidRDefault="005A1627" w:rsidP="003C1ECC">
      <w:pPr>
        <w:pStyle w:val="02PaperAuthors"/>
      </w:pPr>
      <w:r w:rsidRPr="00D421A1">
        <w:t>Michele Cascella</w:t>
      </w:r>
      <w:r w:rsidRPr="00D421A1">
        <w:rPr>
          <w:vertAlign w:val="superscript"/>
        </w:rPr>
        <w:t>a</w:t>
      </w:r>
      <w:r w:rsidRPr="00D421A1">
        <w:t>* and Stefano Vanni</w:t>
      </w:r>
      <w:r w:rsidRPr="00D421A1">
        <w:rPr>
          <w:vertAlign w:val="superscript"/>
        </w:rPr>
        <w:t>b</w:t>
      </w:r>
      <w:r w:rsidRPr="00D421A1">
        <w:t xml:space="preserve"> </w:t>
      </w:r>
    </w:p>
    <w:p w14:paraId="63CAA6AE" w14:textId="77777777" w:rsidR="003C1ECC" w:rsidRPr="00D421A1" w:rsidRDefault="003C1ECC" w:rsidP="00AA391D">
      <w:pPr>
        <w:pStyle w:val="L1DOI"/>
      </w:pPr>
      <w:r w:rsidRPr="00D421A1">
        <w:t>DOI: 10.1039/b000000x [DO NOT ALTER/DELETE THIS TEXT]</w:t>
      </w:r>
    </w:p>
    <w:p w14:paraId="70695CEA" w14:textId="77777777" w:rsidR="005A1627" w:rsidRPr="00D421A1" w:rsidRDefault="005A1627" w:rsidP="00AA391D">
      <w:pPr>
        <w:pStyle w:val="03Abstract"/>
      </w:pPr>
    </w:p>
    <w:p w14:paraId="151E78F1" w14:textId="77777777" w:rsidR="005A1627" w:rsidRPr="00D421A1" w:rsidRDefault="005A1627" w:rsidP="00807DCD">
      <w:pPr>
        <w:pStyle w:val="03Abstract"/>
        <w:spacing w:line="276" w:lineRule="auto"/>
      </w:pPr>
    </w:p>
    <w:p w14:paraId="30365438" w14:textId="77777777" w:rsidR="0042031F" w:rsidRPr="00D421A1" w:rsidRDefault="0042031F" w:rsidP="0042031F">
      <w:pPr>
        <w:pStyle w:val="03Abstract"/>
        <w:spacing w:line="276" w:lineRule="auto"/>
      </w:pPr>
      <w:r w:rsidRPr="00D421A1">
        <w:t>In the last few years, several multi-scale approaches aimed at overcoming time- and size-bottlenecks in atomistic simulations have been proposed. Amongst them, coarse-graining methods appear the most promising ones in terms of compromise between computational cost and molecular accuracy. Because of their success, a large family of coarse-grained models addressing different soft matter systems are available in the literature and they are nowadays commonly used to study complex phenomena such as molecular aggregation, protein folding, or DNA assembly. In this chapter, we restrict our analysis on current methodologies used in protein and membrane simulations using multi-scale and coarse-grained potentials. We introduce fundamental concepts in coarse-grained modelling, and provide examples of some of the most widely used forms of Hamiltonians. Among others, we discuss elastic-network models as well as the MARTINI and UNRES force fields for proteins. We also briefly discuss parameterisation protocols for coarse-grained potentials, including iterative Boltzmann inversion and force matching. In the second part of the chapter, we review current approaches to biological membrane simulations, comparing atomistic, coarse-grained and continuum models. Particular attention is given to the MARTINI and SDK potentials. Alongside with presenting the available coarse-grained models, we discuss their current limitations and the challenges to improve their reliability.</w:t>
      </w:r>
    </w:p>
    <w:p w14:paraId="4D1279CF" w14:textId="095F8322" w:rsidR="005A1627" w:rsidRPr="00D421A1" w:rsidRDefault="005A1627" w:rsidP="00807DCD">
      <w:pPr>
        <w:pStyle w:val="03Abstract"/>
        <w:spacing w:line="276" w:lineRule="auto"/>
      </w:pPr>
      <w:r w:rsidRPr="00D421A1">
        <w:t>.</w:t>
      </w:r>
    </w:p>
    <w:p w14:paraId="58D7E63F" w14:textId="77777777" w:rsidR="005A1627" w:rsidRPr="00D421A1" w:rsidRDefault="005A1627" w:rsidP="00807DCD">
      <w:pPr>
        <w:pStyle w:val="03Abstract"/>
        <w:spacing w:line="276" w:lineRule="auto"/>
      </w:pPr>
    </w:p>
    <w:p w14:paraId="6DA8D5E0" w14:textId="77777777" w:rsidR="005A1627" w:rsidRPr="00D421A1" w:rsidRDefault="005A1627" w:rsidP="00807DCD">
      <w:pPr>
        <w:pStyle w:val="03Abstract"/>
        <w:spacing w:line="276" w:lineRule="auto"/>
      </w:pPr>
    </w:p>
    <w:p w14:paraId="0121EE29" w14:textId="77777777" w:rsidR="005A1627" w:rsidRPr="00D421A1" w:rsidRDefault="005A1627" w:rsidP="00807DCD">
      <w:pPr>
        <w:pStyle w:val="03Abstract"/>
        <w:spacing w:line="276" w:lineRule="auto"/>
      </w:pPr>
    </w:p>
    <w:p w14:paraId="0DBA5112" w14:textId="77777777" w:rsidR="005A1627" w:rsidRPr="00D421A1" w:rsidRDefault="005A1627" w:rsidP="00807DCD">
      <w:pPr>
        <w:pStyle w:val="03Abstract"/>
        <w:spacing w:line="276" w:lineRule="auto"/>
      </w:pPr>
    </w:p>
    <w:p w14:paraId="3FC4DF88" w14:textId="77777777" w:rsidR="005A1627" w:rsidRPr="00D421A1" w:rsidRDefault="00554EFB" w:rsidP="00807DCD">
      <w:pPr>
        <w:pStyle w:val="03Abstract"/>
        <w:spacing w:line="276" w:lineRule="auto"/>
      </w:pPr>
      <w:r w:rsidRPr="00D421A1">
        <w:rPr>
          <w:noProof/>
          <w:lang w:val="en-US" w:eastAsia="en-US"/>
        </w:rPr>
        <w:drawing>
          <wp:inline distT="0" distB="0" distL="0" distR="0" wp14:anchorId="438D1B2B" wp14:editId="17582AA6">
            <wp:extent cx="4104005" cy="3079115"/>
            <wp:effectExtent l="0" t="0" r="10795" b="0"/>
            <wp:docPr id="3" name="Picture 3" descr="Macintosh HD:Users:cascio:Dropbox:RSC_book:Fig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cio:Dropbox:RSC_book:Figure1.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4005" cy="3079115"/>
                    </a:xfrm>
                    <a:prstGeom prst="rect">
                      <a:avLst/>
                    </a:prstGeom>
                    <a:noFill/>
                    <a:ln>
                      <a:noFill/>
                    </a:ln>
                  </pic:spPr>
                </pic:pic>
              </a:graphicData>
            </a:graphic>
          </wp:inline>
        </w:drawing>
      </w:r>
    </w:p>
    <w:p w14:paraId="7EC02807" w14:textId="77777777" w:rsidR="00554EFB" w:rsidRPr="00D421A1" w:rsidRDefault="00554EFB" w:rsidP="00554EFB">
      <w:pPr>
        <w:pStyle w:val="Caption"/>
        <w:jc w:val="both"/>
        <w:rPr>
          <w:b w:val="0"/>
          <w:color w:val="auto"/>
        </w:rPr>
      </w:pPr>
      <w:r w:rsidRPr="00D421A1">
        <w:rPr>
          <w:b w:val="0"/>
          <w:i/>
          <w:color w:val="auto"/>
        </w:rPr>
        <w:t xml:space="preserve">Figure </w:t>
      </w:r>
      <w:r w:rsidRPr="00D421A1">
        <w:rPr>
          <w:b w:val="0"/>
          <w:i/>
          <w:color w:val="auto"/>
        </w:rPr>
        <w:fldChar w:fldCharType="begin"/>
      </w:r>
      <w:r w:rsidRPr="00D421A1">
        <w:rPr>
          <w:b w:val="0"/>
          <w:i/>
          <w:color w:val="auto"/>
        </w:rPr>
        <w:instrText xml:space="preserve"> SEQ Figure \* ARABIC </w:instrText>
      </w:r>
      <w:r w:rsidRPr="00D421A1">
        <w:rPr>
          <w:b w:val="0"/>
          <w:i/>
          <w:color w:val="auto"/>
        </w:rPr>
        <w:fldChar w:fldCharType="separate"/>
      </w:r>
      <w:r w:rsidR="00F94D42">
        <w:rPr>
          <w:b w:val="0"/>
          <w:i/>
          <w:noProof/>
          <w:color w:val="auto"/>
        </w:rPr>
        <w:t>1</w:t>
      </w:r>
      <w:r w:rsidRPr="00D421A1">
        <w:rPr>
          <w:b w:val="0"/>
          <w:i/>
          <w:color w:val="auto"/>
        </w:rPr>
        <w:fldChar w:fldCharType="end"/>
      </w:r>
      <w:r w:rsidRPr="00D421A1">
        <w:rPr>
          <w:b w:val="0"/>
          <w:color w:val="auto"/>
        </w:rPr>
        <w:t xml:space="preserve"> Schematic representation of multi-scale assembly of constituents of matter from the atomic scale to the macroscopic one. </w:t>
      </w:r>
    </w:p>
    <w:p w14:paraId="2CCC7EF1" w14:textId="77777777" w:rsidR="00554EFB" w:rsidRPr="00D421A1" w:rsidRDefault="00554EFB" w:rsidP="00807DCD">
      <w:pPr>
        <w:pStyle w:val="04AHeading"/>
        <w:spacing w:line="276" w:lineRule="auto"/>
      </w:pPr>
    </w:p>
    <w:p w14:paraId="3C2EBAB1" w14:textId="77777777" w:rsidR="00AA391D" w:rsidRPr="00D421A1" w:rsidRDefault="00AA391D" w:rsidP="00807DCD">
      <w:pPr>
        <w:pStyle w:val="04AHeading"/>
        <w:spacing w:line="276" w:lineRule="auto"/>
      </w:pPr>
      <w:r w:rsidRPr="00D421A1">
        <w:t xml:space="preserve">1 Introduction </w:t>
      </w:r>
    </w:p>
    <w:p w14:paraId="67BCFBA7" w14:textId="2589B996" w:rsidR="00165F07" w:rsidRPr="00D421A1" w:rsidRDefault="00165F07" w:rsidP="00807DCD">
      <w:pPr>
        <w:pStyle w:val="08ArticleText"/>
        <w:spacing w:line="276" w:lineRule="auto"/>
      </w:pPr>
      <w:r w:rsidRPr="00D421A1">
        <w:t xml:space="preserve">From the smallest biological molecules to complex living organisms, the organisation of the living matter follows highly hierarchical organisation. As depicted in Figure 1, starting from the </w:t>
      </w:r>
      <w:proofErr w:type="spellStart"/>
      <w:r w:rsidRPr="00D421A1">
        <w:t>Ångstrom</w:t>
      </w:r>
      <w:proofErr w:type="spellEnd"/>
      <w:r w:rsidRPr="00D421A1">
        <w:t xml:space="preserve"> dimensionality, we first encounter atoms and molecules, then oligomers and polymer, like short RNAs or single-domain globular proteins; at larger scales, macromolecular assemblies give rise to cellular organelles and cells, that in turns, in superior organisms, form tissues, organs, and finally the whole body. Likewise, different biological phenomena occur at different size- and time-scales, and therefore can be understood by employing methods of investigation at the most pertinent level of resolution </w:t>
      </w:r>
      <w:hyperlink w:anchor="_ENREF_1" w:tooltip="Russel, 2009 #1" w:history="1">
        <w:r w:rsidR="00E91EF1">
          <w:fldChar w:fldCharType="begin">
            <w:fldData xml:space="preserve">PEVuZE5vdGU+PENpdGU+PEF1dGhvcj5SdXNzZWw8L0F1dGhvcj48WWVhcj4yMDA5PC9ZZWFyPjxS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</w:fldData>
          </w:fldChar>
        </w:r>
        <w:r w:rsidR="00E91EF1">
          <w:instrText xml:space="preserve"> ADDIN EN.CITE </w:instrText>
        </w:r>
        <w:r w:rsidR="00E91EF1">
          <w:fldChar w:fldCharType="begin">
            <w:fldData xml:space="preserve">PEVuZE5vdGU+PENpdGU+PEF1dGhvcj5SdXNzZWw8L0F1dGhvcj48WWVhcj4yMDA5PC9ZZWFyPjxS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</w:fldData>
          </w:fldChar>
        </w:r>
        <w:r w:rsidR="00E91EF1">
          <w:instrText xml:space="preserve"> ADDIN EN.CITE.DATA </w:instrText>
        </w:r>
        <w:r w:rsidR="00E91EF1">
          <w:fldChar w:fldCharType="end"/>
        </w:r>
        <w:r w:rsidR="00E91EF1">
          <w:fldChar w:fldCharType="separate"/>
        </w:r>
        <w:r w:rsidR="00E91EF1" w:rsidRPr="00E91EF1">
          <w:rPr>
            <w:noProof/>
            <w:vertAlign w:val="superscript"/>
          </w:rPr>
          <w:t>1</w:t>
        </w:r>
        <w:r w:rsidR="00E91EF1">
          <w:fldChar w:fldCharType="end"/>
        </w:r>
      </w:hyperlink>
      <w:r w:rsidRPr="00D421A1">
        <w:t xml:space="preserve">. </w:t>
      </w:r>
    </w:p>
    <w:p w14:paraId="0979F1B5" w14:textId="7077E528" w:rsidR="00E91EF1" w:rsidRPr="00D421A1" w:rsidRDefault="00165F07" w:rsidP="00E91EF1">
      <w:pPr>
        <w:pStyle w:val="Caption"/>
        <w:jc w:val="both"/>
        <w:rPr>
          <w:b w:val="0"/>
          <w:color w:val="auto"/>
        </w:rPr>
      </w:pPr>
      <w:r w:rsidRPr="001A25EB">
        <w:rPr>
          <w:rFonts w:ascii="Times New Roman" w:hAnsi="Times New Roman"/>
          <w:b w:val="0"/>
          <w:color w:val="auto"/>
        </w:rPr>
        <w:t>Since the beginning of the informatics revolution in the 50ies of the past century, major effort has been put in developing reliable mathematical and physical computational models of complex systems at different resolutions. In bottom-up approaches, the aim is to establish computational models based on fundamental physical principles that are able to predict the behaviour of the system of interest (Figure 2). At the most fundamental level, quantum mechanics approaches</w:t>
      </w:r>
      <w:hyperlink w:anchor="_ENREF_2" w:tooltip="Car, 1985 #2" w:history="1">
        <w:r w:rsidR="00E91EF1" w:rsidRPr="001A25EB">
          <w:rPr>
            <w:rFonts w:ascii="Times New Roman" w:hAnsi="Times New Roman"/>
            <w:b w:val="0"/>
            <w:color w:val="auto"/>
          </w:rPr>
          <w:fldChar w:fldCharType="begin"/>
        </w:r>
        <w:r w:rsidR="00E91EF1" w:rsidRPr="001A25EB">
          <w:rPr>
            <w:rFonts w:ascii="Times New Roman" w:hAnsi="Times New Roman"/>
            <w:b w:val="0"/>
            <w:color w:val="auto"/>
          </w:rPr>
          <w:instrText xml:space="preserve"> ADDIN EN.CITE &lt;EndNote&gt;&lt;Cite&gt;&lt;Author&gt;Car&lt;/Author&gt;&lt;Year&gt;1985&lt;/Year&gt;&lt;RecNum&gt;2&lt;/RecNum&gt;&lt;DisplayText&gt;&lt;style face="superscript"&gt;2&lt;/style&gt;&lt;/DisplayText&gt;&lt;record&gt;&lt;rec-number&gt;2&lt;/rec-number&gt;&lt;foreign-keys&gt;&lt;key app="EN" db-id="02pxvzrwkspp2hexfr15ztab9va2zt52sd9w"&gt;2&lt;/key&gt;&lt;/foreign-keys&gt;&lt;ref-type name="Journal Article"&gt;17&lt;/ref-type&gt;&lt;contributors&gt;&lt;authors&gt;&lt;author&gt;Car, R.&lt;/author&gt;&lt;author&gt;Parrinello, M.&lt;/author&gt;&lt;/authors&gt;&lt;/contributors&gt;&lt;auth-address&gt;Car, R&amp;#xD;Int Sch Adv Studies Sissa, Trieste, Italy&amp;#xD;Int Sch Adv Studies Sissa, Trieste, Italy&amp;#xD;Univ Trieste, Dipartimento Fis Teor, I-34127 Trieste, Italy&lt;/auth-address&gt;&lt;titles&gt;&lt;title&gt;Unified Approach for Molecular-Dynamics and Density-Functional Theory&lt;/title&gt;&lt;secondary-title&gt;Physical Review Letters&lt;/secondary-title&gt;&lt;alt-title&gt;Phys Rev Lett&lt;/alt-title&gt;&lt;/titles&gt;&lt;periodical&gt;&lt;full-title&gt;Physical Review Letters&lt;/full-title&gt;&lt;abbr-1&gt;Phys Rev Lett&lt;/abbr-1&gt;&lt;/periodical&gt;&lt;alt-periodical&gt;&lt;full-title&gt;Physical Review Letters&lt;/full-title&gt;&lt;abbr-1&gt;Phys Rev Lett&lt;/abbr-1&gt;&lt;/alt-periodical&gt;&lt;pages&gt;2471-2474&lt;/pages&gt;&lt;volume&gt;55&lt;/volume&gt;&lt;number&gt;22&lt;/number&gt;&lt;dates&gt;&lt;year&gt;1985&lt;/year&gt;&lt;/dates&gt;&lt;isbn&gt;0031-9007&lt;/isbn&gt;&lt;accession-num&gt;WOS:A1985AUN4900027&lt;/accession-num&gt;&lt;urls&gt;&lt;related-urls&gt;&lt;url&gt;&amp;lt;Go to ISI&amp;gt;://WOS:A1985AUN4900027&lt;/url&gt;&lt;/related-urls&gt;&lt;/urls&gt;&lt;electronic-resource-num&gt;Doi 10.1103/Physrevlett.55.2471&lt;/electronic-resource-num&gt;&lt;language&gt;English&lt;/language&gt;&lt;/record&gt;&lt;/Cite&gt;&lt;/EndNote&gt;</w:instrText>
        </w:r>
        <w:r w:rsidR="00E91EF1" w:rsidRPr="001A25EB">
          <w:rPr>
            <w:rFonts w:ascii="Times New Roman" w:hAnsi="Times New Roman"/>
            <w:b w:val="0"/>
            <w:color w:val="auto"/>
          </w:rPr>
          <w:fldChar w:fldCharType="separate"/>
        </w:r>
        <w:r w:rsidR="00E91EF1" w:rsidRPr="001A25EB">
          <w:rPr>
            <w:rFonts w:ascii="Times New Roman" w:hAnsi="Times New Roman"/>
            <w:b w:val="0"/>
            <w:noProof/>
            <w:color w:val="auto"/>
            <w:vertAlign w:val="superscript"/>
          </w:rPr>
          <w:t>2</w:t>
        </w:r>
        <w:r w:rsidR="00E91EF1" w:rsidRPr="001A25EB">
          <w:rPr>
            <w:rFonts w:ascii="Times New Roman" w:hAnsi="Times New Roman"/>
            <w:b w:val="0"/>
            <w:color w:val="auto"/>
          </w:rPr>
          <w:fldChar w:fldCharType="end"/>
        </w:r>
      </w:hyperlink>
      <w:r w:rsidRPr="001A25EB">
        <w:rPr>
          <w:rFonts w:ascii="Times New Roman" w:hAnsi="Times New Roman"/>
          <w:b w:val="0"/>
          <w:color w:val="auto"/>
        </w:rPr>
        <w:t xml:space="preserve"> can be used to treat relatively small-sized molecular systems (up to ~10</w:t>
      </w:r>
      <w:r w:rsidRPr="001A25EB">
        <w:rPr>
          <w:rFonts w:ascii="Times New Roman" w:hAnsi="Times New Roman"/>
          <w:b w:val="0"/>
          <w:color w:val="auto"/>
          <w:vertAlign w:val="superscript"/>
        </w:rPr>
        <w:t>3</w:t>
      </w:r>
      <w:r w:rsidRPr="001A25EB">
        <w:rPr>
          <w:rFonts w:ascii="Times New Roman" w:hAnsi="Times New Roman"/>
          <w:b w:val="0"/>
          <w:color w:val="auto"/>
        </w:rPr>
        <w:t xml:space="preserve"> atoms, and for</w:t>
      </w:r>
      <w:r w:rsidR="001A25EB">
        <w:rPr>
          <w:rFonts w:ascii="Times New Roman" w:hAnsi="Times New Roman"/>
          <w:b w:val="0"/>
          <w:color w:val="auto"/>
        </w:rPr>
        <w:t xml:space="preserve"> </w:t>
      </w:r>
      <w:r w:rsidR="001A25EB" w:rsidRPr="001A25EB">
        <w:rPr>
          <w:rFonts w:ascii="Times New Roman" w:hAnsi="Times New Roman"/>
          <w:b w:val="0"/>
          <w:color w:val="auto"/>
        </w:rPr>
        <w:t>times of the order of 10</w:t>
      </w:r>
      <w:r w:rsidR="001A25EB" w:rsidRPr="001A25EB">
        <w:rPr>
          <w:rFonts w:ascii="Times New Roman" w:hAnsi="Times New Roman"/>
          <w:b w:val="0"/>
          <w:color w:val="auto"/>
          <w:vertAlign w:val="superscript"/>
        </w:rPr>
        <w:t>-12,-10</w:t>
      </w:r>
      <w:r w:rsidR="001A25EB" w:rsidRPr="001A25EB">
        <w:rPr>
          <w:rFonts w:ascii="Times New Roman" w:hAnsi="Times New Roman"/>
          <w:b w:val="0"/>
          <w:color w:val="auto"/>
        </w:rPr>
        <w:t xml:space="preserve"> s).</w:t>
      </w:r>
      <w:r w:rsidR="001A25EB" w:rsidRPr="00D421A1">
        <w:t xml:space="preserve"> </w:t>
      </w:r>
      <w:r w:rsidRPr="00D421A1">
        <w:t xml:space="preserve"> </w:t>
      </w:r>
      <w:r w:rsidR="00E91EF1" w:rsidRPr="00D421A1">
        <w:rPr>
          <w:noProof/>
          <w:lang w:val="en-US"/>
        </w:rPr>
        <w:lastRenderedPageBreak/>
        <w:drawing>
          <wp:inline distT="0" distB="0" distL="0" distR="0" wp14:anchorId="74A9DF67" wp14:editId="446B3FDE">
            <wp:extent cx="4104005" cy="2769235"/>
            <wp:effectExtent l="0" t="0" r="10795" b="0"/>
            <wp:docPr id="4" name="Picture 4" descr="Macintosh HD:Users:cascio:Dropbox:RSC_book:Figures:Figur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scio:Dropbox:RSC_book:Figures:Figure2.tif"/>
                    <pic:cNvPicPr>
                      <a:picLocks noChangeAspect="1" noChangeArrowheads="1"/>
                    </pic:cNvPicPr>
                  </pic:nvPicPr>
                  <pic:blipFill rotWithShape="1">
                    <a:blip r:embed="rId10">
                      <a:extLst>
                        <a:ext uri="{28A0092B-C50C-407E-A947-70E740481C1C}">
                          <a14:useLocalDpi xmlns:a14="http://schemas.microsoft.com/office/drawing/2010/main" val="0"/>
                        </a:ext>
                      </a:extLst>
                    </a:blip>
                    <a:srcRect l="5790" t="15273"/>
                    <a:stretch/>
                  </pic:blipFill>
                  <pic:spPr bwMode="auto">
                    <a:xfrm>
                      <a:off x="0" y="0"/>
                      <a:ext cx="4104005" cy="2769235"/>
                    </a:xfrm>
                    <a:prstGeom prst="rect">
                      <a:avLst/>
                    </a:prstGeom>
                    <a:noFill/>
                    <a:ln>
                      <a:noFill/>
                    </a:ln>
                    <a:extLst>
                      <a:ext uri="{53640926-AAD7-44d8-BBD7-CCE9431645EC}">
                        <a14:shadowObscured xmlns:a14="http://schemas.microsoft.com/office/drawing/2010/main"/>
                      </a:ext>
                    </a:extLst>
                  </pic:spPr>
                </pic:pic>
              </a:graphicData>
            </a:graphic>
          </wp:inline>
        </w:drawing>
      </w:r>
      <w:r w:rsidR="00E91EF1" w:rsidRPr="00E91EF1">
        <w:rPr>
          <w:b w:val="0"/>
          <w:i/>
          <w:color w:val="000000" w:themeColor="text1"/>
        </w:rPr>
        <w:t xml:space="preserve"> </w:t>
      </w:r>
      <w:r w:rsidR="00E91EF1" w:rsidRPr="00D421A1">
        <w:rPr>
          <w:b w:val="0"/>
          <w:i/>
          <w:color w:val="000000" w:themeColor="text1"/>
        </w:rPr>
        <w:t xml:space="preserve">Figure </w:t>
      </w:r>
      <w:r w:rsidR="00E91EF1" w:rsidRPr="00D421A1">
        <w:rPr>
          <w:b w:val="0"/>
          <w:i/>
          <w:color w:val="000000" w:themeColor="text1"/>
        </w:rPr>
        <w:fldChar w:fldCharType="begin"/>
      </w:r>
      <w:r w:rsidR="00E91EF1" w:rsidRPr="00D421A1">
        <w:rPr>
          <w:b w:val="0"/>
          <w:i/>
          <w:color w:val="000000" w:themeColor="text1"/>
        </w:rPr>
        <w:instrText xml:space="preserve"> SEQ Figure \* ARABIC </w:instrText>
      </w:r>
      <w:r w:rsidR="00E91EF1" w:rsidRPr="00D421A1">
        <w:rPr>
          <w:b w:val="0"/>
          <w:i/>
          <w:color w:val="000000" w:themeColor="text1"/>
        </w:rPr>
        <w:fldChar w:fldCharType="separate"/>
      </w:r>
      <w:r w:rsidR="00F94D42">
        <w:rPr>
          <w:b w:val="0"/>
          <w:i/>
          <w:noProof/>
          <w:color w:val="000000" w:themeColor="text1"/>
        </w:rPr>
        <w:t>2</w:t>
      </w:r>
      <w:r w:rsidR="00E91EF1" w:rsidRPr="00D421A1">
        <w:rPr>
          <w:b w:val="0"/>
          <w:i/>
          <w:color w:val="000000" w:themeColor="text1"/>
        </w:rPr>
        <w:fldChar w:fldCharType="end"/>
      </w:r>
      <w:r w:rsidR="00E91EF1" w:rsidRPr="00D421A1">
        <w:rPr>
          <w:b w:val="0"/>
        </w:rPr>
        <w:t xml:space="preserve"> </w:t>
      </w:r>
      <w:r w:rsidR="00E91EF1" w:rsidRPr="00D421A1">
        <w:rPr>
          <w:b w:val="0"/>
          <w:color w:val="auto"/>
        </w:rPr>
        <w:t xml:space="preserve">Accessible time- and size-scales for different computational methods in routine studies using state-of-the-art implementations and architectures. </w:t>
      </w:r>
    </w:p>
    <w:p w14:paraId="574D51F3" w14:textId="0927EB2B" w:rsidR="00165F07" w:rsidRPr="00D421A1" w:rsidRDefault="00165F07" w:rsidP="00E91EF1">
      <w:pPr>
        <w:pStyle w:val="08ArticleText"/>
        <w:keepNext/>
        <w:spacing w:line="276" w:lineRule="auto"/>
      </w:pPr>
      <w:r w:rsidRPr="00D421A1">
        <w:t>Quantum mechanical calculations can nowadays reach up even to millions of atoms for static calculations,</w:t>
      </w:r>
      <w:r w:rsidR="00E91EF1">
        <w:fldChar w:fldCharType="begin">
          <w:fldData xml:space="preserve">PEVuZE5vdGU+PENpdGU+PEF1dGhvcj5WYW5kZVZvbmRlbGU8L0F1dGhvcj48WWVhcj4yMDEyPC9Z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</w:fldData>
        </w:fldChar>
      </w:r>
      <w:r w:rsidR="00E91EF1">
        <w:instrText xml:space="preserve"> ADDIN EN.CITE </w:instrText>
      </w:r>
      <w:r w:rsidR="00E91EF1">
        <w:fldChar w:fldCharType="begin">
          <w:fldData xml:space="preserve">PEVuZE5vdGU+PENpdGU+PEF1dGhvcj5WYW5kZVZvbmRlbGU8L0F1dGhvcj48WWVhcj4yMDEyPC9Z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</w:fldData>
        </w:fldChar>
      </w:r>
      <w:r w:rsidR="00E91EF1">
        <w:instrText xml:space="preserve"> ADDIN EN.CITE.DATA </w:instrText>
      </w:r>
      <w:r w:rsidR="00E91EF1">
        <w:fldChar w:fldCharType="end"/>
      </w:r>
      <w:r w:rsidR="00E91EF1">
        <w:fldChar w:fldCharType="separate"/>
      </w:r>
      <w:hyperlink w:anchor="_ENREF_3" w:tooltip="VandeVondele, 2012 #3" w:history="1">
        <w:r w:rsidR="00E91EF1" w:rsidRPr="00E91EF1">
          <w:rPr>
            <w:noProof/>
            <w:vertAlign w:val="superscript"/>
          </w:rPr>
          <w:t>3</w:t>
        </w:r>
      </w:hyperlink>
      <w:r w:rsidR="00E91EF1" w:rsidRPr="00E91EF1">
        <w:rPr>
          <w:noProof/>
          <w:vertAlign w:val="superscript"/>
        </w:rPr>
        <w:t xml:space="preserve">, </w:t>
      </w:r>
      <w:hyperlink w:anchor="_ENREF_4" w:tooltip="Ufimtsev, 2011 #81" w:history="1">
        <w:r w:rsidR="00E91EF1" w:rsidRPr="00E91EF1">
          <w:rPr>
            <w:noProof/>
            <w:vertAlign w:val="superscript"/>
          </w:rPr>
          <w:t>4</w:t>
        </w:r>
      </w:hyperlink>
      <w:r w:rsidR="00E91EF1">
        <w:fldChar w:fldCharType="end"/>
      </w:r>
      <w:r w:rsidR="00724CF7" w:rsidRPr="00D421A1">
        <w:t xml:space="preserve"> </w:t>
      </w:r>
      <w:r w:rsidRPr="00D421A1">
        <w:t>also in this case depending on the degree of approximation with respect to the exact theoretical formulation (and according to the complexity of the system of interest).</w:t>
      </w:r>
      <w:hyperlink w:anchor="_ENREF_5" w:tooltip="Capitani, 1982 #9" w:history="1">
        <w:r w:rsidR="00E91EF1">
          <w:fldChar w:fldCharType="begin">
            <w:fldData xml:space="preserve">PEVuZE5vdGU+PENpdGU+PEF1dGhvcj5DYXBpdGFuaTwvQXV0aG9yPjxZZWFyPjE5ODI8L1llYXI+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</w:fldData>
          </w:fldChar>
        </w:r>
        <w:r w:rsidR="00E91EF1">
          <w:instrText xml:space="preserve"> ADDIN EN.CITE </w:instrText>
        </w:r>
        <w:r w:rsidR="00E91EF1">
          <w:fldChar w:fldCharType="begin">
            <w:fldData xml:space="preserve">PEVuZE5vdGU+PENpdGU+PEF1dGhvcj5DYXBpdGFuaTwvQXV0aG9yPjxZZWFyPjE5ODI8L1llYXI+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</w:fldData>
          </w:fldChar>
        </w:r>
        <w:r w:rsidR="00E91EF1">
          <w:instrText xml:space="preserve"> ADDIN EN.CITE.DATA </w:instrText>
        </w:r>
        <w:r w:rsidR="00E91EF1">
          <w:fldChar w:fldCharType="end"/>
        </w:r>
        <w:r w:rsidR="00E91EF1">
          <w:fldChar w:fldCharType="separate"/>
        </w:r>
        <w:r w:rsidR="00E91EF1" w:rsidRPr="00E91EF1">
          <w:rPr>
            <w:noProof/>
            <w:vertAlign w:val="superscript"/>
          </w:rPr>
          <w:t>5-13</w:t>
        </w:r>
        <w:r w:rsidR="00E91EF1">
          <w:fldChar w:fldCharType="end"/>
        </w:r>
      </w:hyperlink>
    </w:p>
    <w:p w14:paraId="4C4DC173" w14:textId="088D5C5B" w:rsidR="00165F07" w:rsidRPr="00D421A1" w:rsidRDefault="00165F07" w:rsidP="00807DCD">
      <w:pPr>
        <w:pStyle w:val="08ArticleText"/>
        <w:spacing w:line="276" w:lineRule="auto"/>
      </w:pPr>
      <w:r w:rsidRPr="00D421A1">
        <w:t>For larger systems and longer times (~10</w:t>
      </w:r>
      <w:r w:rsidRPr="00D421A1">
        <w:rPr>
          <w:vertAlign w:val="superscript"/>
        </w:rPr>
        <w:t>6</w:t>
      </w:r>
      <w:r w:rsidRPr="00D421A1">
        <w:t xml:space="preserve"> atoms, and for routinely times of 10</w:t>
      </w:r>
      <w:r w:rsidRPr="00D421A1">
        <w:rPr>
          <w:vertAlign w:val="superscript"/>
        </w:rPr>
        <w:t>-8</w:t>
      </w:r>
      <w:proofErr w:type="gramStart"/>
      <w:r w:rsidRPr="00D421A1">
        <w:rPr>
          <w:vertAlign w:val="superscript"/>
        </w:rPr>
        <w:t>,-</w:t>
      </w:r>
      <w:proofErr w:type="gramEnd"/>
      <w:r w:rsidRPr="00D421A1">
        <w:rPr>
          <w:vertAlign w:val="superscript"/>
        </w:rPr>
        <w:t>7</w:t>
      </w:r>
      <w:r w:rsidRPr="00D421A1">
        <w:t xml:space="preserve"> s up to 10</w:t>
      </w:r>
      <w:r w:rsidRPr="00D421A1">
        <w:rPr>
          <w:vertAlign w:val="superscript"/>
        </w:rPr>
        <w:t>-6,-3</w:t>
      </w:r>
      <w:r w:rsidRPr="00D421A1">
        <w:t xml:space="preserve"> s) molecular models employing explicit representation of atoms (all-atom models, AA hereafter) interacting through parameterised mechanical effective potentials are the most commonly used approach.</w:t>
      </w:r>
      <w:hyperlink w:anchor="_ENREF_14" w:tooltip="Phillips, 2005 #13" w:history="1">
        <w:r w:rsidR="00E91EF1">
          <w:fldChar w:fldCharType="begin">
            <w:fldData xml:space="preserve">PEVuZE5vdGU+PENpdGU+PEF1dGhvcj5QaGlsbGlwczwvQXV0aG9yPjxZZWFyPjIwMDU8L1llYXI+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</w:fldData>
          </w:fldChar>
        </w:r>
        <w:r w:rsidR="00E91EF1">
          <w:instrText xml:space="preserve"> ADDIN EN.CITE </w:instrText>
        </w:r>
        <w:r w:rsidR="00E91EF1">
          <w:fldChar w:fldCharType="begin">
            <w:fldData xml:space="preserve">PEVuZE5vdGU+PENpdGU+PEF1dGhvcj5QaGlsbGlwczwvQXV0aG9yPjxZZWFyPjIwMDU8L1llYXI+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</w:fldData>
          </w:fldChar>
        </w:r>
        <w:r w:rsidR="00E91EF1">
          <w:instrText xml:space="preserve"> ADDIN EN.CITE.DATA </w:instrText>
        </w:r>
        <w:r w:rsidR="00E91EF1">
          <w:fldChar w:fldCharType="end"/>
        </w:r>
        <w:r w:rsidR="00E91EF1">
          <w:fldChar w:fldCharType="separate"/>
        </w:r>
        <w:r w:rsidR="00E91EF1" w:rsidRPr="00E91EF1">
          <w:rPr>
            <w:noProof/>
            <w:vertAlign w:val="superscript"/>
          </w:rPr>
          <w:t>14-17</w:t>
        </w:r>
        <w:r w:rsidR="00E91EF1">
          <w:fldChar w:fldCharType="end"/>
        </w:r>
      </w:hyperlink>
      <w:r w:rsidRPr="00D421A1">
        <w:t xml:space="preserve"> Such potentials can be trained on both accurate quantum-mechanical calculations and on large experimental data set</w:t>
      </w:r>
      <w:hyperlink w:anchor="_ENREF_18" w:tooltip="Brooks, 2009 #17" w:history="1">
        <w:r w:rsidR="00E91EF1">
          <w:fldChar w:fldCharType="begin">
            <w:fldData xml:space="preserve">PEVuZE5vdGU+PENpdGU+PEF1dGhvcj5Ccm9va3M8L0F1dGhvcj48WWVhcj4yMDA5PC9ZZWFyPjxS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YnItMT5KIENvbXB1dCBDaGVtPC9hYmJyLTE+PC9hbHQtcGVyaW9kaWNhbD48cGFnZXM+MTE1Ny0x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==
</w:fldData>
          </w:fldChar>
        </w:r>
        <w:r w:rsidR="00E91EF1">
          <w:instrText xml:space="preserve"> ADDIN EN.CITE </w:instrText>
        </w:r>
        <w:r w:rsidR="00E91EF1">
          <w:fldChar w:fldCharType="begin">
            <w:fldData xml:space="preserve">PEVuZE5vdGU+PENpdGU+PEF1dGhvcj5Ccm9va3M8L0F1dGhvcj48WWVhcj4yMDA5PC9ZZWFyPjxS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YnItMT5KIENvbXB1dCBDaGVtPC9hYmJyLTE+PC9hbHQtcGVyaW9kaWNhbD48cGFnZXM+MTE1Ny0x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==
</w:fldData>
          </w:fldChar>
        </w:r>
        <w:r w:rsidR="00E91EF1">
          <w:instrText xml:space="preserve"> ADDIN EN.CITE.DATA </w:instrText>
        </w:r>
        <w:r w:rsidR="00E91EF1">
          <w:fldChar w:fldCharType="end"/>
        </w:r>
        <w:r w:rsidR="00E91EF1">
          <w:fldChar w:fldCharType="separate"/>
        </w:r>
        <w:r w:rsidR="00E91EF1" w:rsidRPr="00E91EF1">
          <w:rPr>
            <w:noProof/>
            <w:vertAlign w:val="superscript"/>
          </w:rPr>
          <w:t>18-22</w:t>
        </w:r>
        <w:r w:rsidR="00E91EF1">
          <w:fldChar w:fldCharType="end"/>
        </w:r>
      </w:hyperlink>
      <w:r w:rsidRPr="00D421A1">
        <w:t xml:space="preserve"> and they can reliably reproduce molecular processes involving non-covalent intermolecular interactions or conformational changes.</w:t>
      </w:r>
      <w:hyperlink w:anchor="_ENREF_23" w:tooltip="Rueda, 2007 #22" w:history="1">
        <w:r w:rsidR="00E91EF1">
          <w:fldChar w:fldCharType="begin">
            <w:fldData xml:space="preserve">PEVuZE5vdGU+PENpdGU+PEF1dGhvcj5SdWVkYTwvQXV0aG9yPjxZZWFyPjIwMDc8L1llYXI+PFJl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</w:fldData>
          </w:fldChar>
        </w:r>
        <w:r w:rsidR="00E91EF1">
          <w:instrText xml:space="preserve"> ADDIN EN.CITE </w:instrText>
        </w:r>
        <w:r w:rsidR="00E91EF1">
          <w:fldChar w:fldCharType="begin">
            <w:fldData xml:space="preserve">PEVuZE5vdGU+PENpdGU+PEF1dGhvcj5SdWVkYTwvQXV0aG9yPjxZZWFyPjIwMDc8L1llYXI+PFJl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</w:fldData>
          </w:fldChar>
        </w:r>
        <w:r w:rsidR="00E91EF1">
          <w:instrText xml:space="preserve"> ADDIN EN.CITE.DATA </w:instrText>
        </w:r>
        <w:r w:rsidR="00E91EF1">
          <w:fldChar w:fldCharType="end"/>
        </w:r>
        <w:r w:rsidR="00E91EF1">
          <w:fldChar w:fldCharType="separate"/>
        </w:r>
        <w:r w:rsidR="00E91EF1" w:rsidRPr="00E91EF1">
          <w:rPr>
            <w:noProof/>
            <w:vertAlign w:val="superscript"/>
          </w:rPr>
          <w:t>23</w:t>
        </w:r>
        <w:r w:rsidR="00E91EF1">
          <w:fldChar w:fldCharType="end"/>
        </w:r>
      </w:hyperlink>
    </w:p>
    <w:p w14:paraId="0F7CA262" w14:textId="2A8EE486" w:rsidR="00E91EF1" w:rsidRPr="00D421A1" w:rsidRDefault="00165F07" w:rsidP="00E91EF1">
      <w:pPr>
        <w:pStyle w:val="08ArticleText"/>
        <w:spacing w:line="276" w:lineRule="auto"/>
      </w:pPr>
      <w:r w:rsidRPr="00D421A1">
        <w:t>Combination of quantum mechanical and classical methods in a hierarchical structure is often used as a way of treating those biochemical phenomena that require quantum mechanical treatment while keeping a direct coupling with the environment.</w:t>
      </w:r>
      <w:hyperlink w:anchor="_ENREF_24" w:tooltip="Brunk, 2015 #23" w:history="1">
        <w:r w:rsidR="00E91EF1">
          <w:fldChar w:fldCharType="begin"/>
        </w:r>
        <w:r w:rsidR="00E91EF1">
          <w:instrText xml:space="preserve"> ADDIN EN.CITE &lt;EndNote&gt;&lt;Cite&gt;&lt;Author&gt;Brunk&lt;/Author&gt;&lt;Year&gt;2015&lt;/Year&gt;&lt;RecNum&gt;23&lt;/RecNum&gt;&lt;DisplayText&gt;&lt;style face="superscript"&gt;24&lt;/style&gt;&lt;/DisplayText&gt;&lt;record&gt;&lt;rec-number&gt;23&lt;/rec-number&gt;&lt;foreign-keys&gt;&lt;key app="EN" db-id="02pxvzrwkspp2hexfr15ztab9va2zt52sd9w"&gt;23&lt;/key&gt;&lt;/foreign-keys&gt;&lt;ref-type name="Journal Article"&gt;17&lt;/ref-type&gt;&lt;contributors&gt;&lt;authors&gt;&lt;author&gt;Brunk, E.&lt;/author&gt;&lt;author&gt;Rothlisberger, U.&lt;/author&gt;&lt;/authors&gt;&lt;/contributors&gt;&lt;auth-address&gt;daggerLaboratory of Computational Chemistry and Biochemistry, Ecole Polytechnique Federale de Lausanne, 1015 Lausanne, Switzerland.&amp;#xD;double daggerJoint BioEnergy Institute, Lawrence Berkeley National Laboratory, Emeryville, California 94618, United States.&amp;#xD;section signNational Competence Center of Research (NCCR) MARVEL-Materials&amp;apos; Revolution: Computational Design and Discovery of Novel Materials, 1015 Lausanne, Switzerland.&lt;/auth-address&gt;&lt;titles&gt;&lt;title&gt;Mixed quantum mechanical/molecular mechanical molecular dynamics simulations of biological systems in ground and electronically excited states&lt;/title&gt;&lt;secondary-title&gt;Chem Rev&lt;/secondary-title&gt;&lt;alt-title&gt;Chem Rev&lt;/alt-title&gt;&lt;/titles&gt;&lt;dates&gt;&lt;year&gt;2015&lt;/year&gt;&lt;pub-dates&gt;&lt;date&gt;Apr 16&lt;/date&gt;&lt;/pub-dates&gt;&lt;/dates&gt;&lt;isbn&gt;1520-6890 (Electronic)&amp;#xD;0009-2665 (Linking)&lt;/isbn&gt;&lt;accession-num&gt;25880693&lt;/accession-num&gt;&lt;urls&gt;&lt;related-urls&gt;&lt;url&gt;http://www.ncbi.nlm.nih.gov/pubmed/25880693&lt;/url&gt;&lt;/related-urls&gt;&lt;/urls&gt;&lt;electronic-resource-num&gt;10.1021/cr500628b&lt;/electronic-resource-num&gt;&lt;/record&gt;&lt;/Cite&gt;&lt;/EndNote&gt;</w:instrText>
        </w:r>
        <w:r w:rsidR="00E91EF1">
          <w:fldChar w:fldCharType="separate"/>
        </w:r>
        <w:r w:rsidR="00E91EF1" w:rsidRPr="00E91EF1">
          <w:rPr>
            <w:noProof/>
            <w:vertAlign w:val="superscript"/>
          </w:rPr>
          <w:t>24</w:t>
        </w:r>
        <w:r w:rsidR="00E91EF1">
          <w:fldChar w:fldCharType="end"/>
        </w:r>
      </w:hyperlink>
      <w:r w:rsidRPr="00D421A1">
        <w:t xml:space="preserve">  Historically, the first multi-scale model proposed dates back to 1976 by </w:t>
      </w:r>
      <w:proofErr w:type="spellStart"/>
      <w:r w:rsidRPr="00D421A1">
        <w:t>Arieh</w:t>
      </w:r>
      <w:proofErr w:type="spellEnd"/>
      <w:r w:rsidRPr="00D421A1">
        <w:t xml:space="preserve"> </w:t>
      </w:r>
      <w:proofErr w:type="spellStart"/>
      <w:r w:rsidRPr="00D421A1">
        <w:t>Warshel</w:t>
      </w:r>
      <w:proofErr w:type="spellEnd"/>
      <w:r w:rsidRPr="00D421A1">
        <w:t xml:space="preserve"> and Michael Levitt,</w:t>
      </w:r>
      <w:hyperlink w:anchor="_ENREF_25" w:tooltip="Warshel, 1976 #24" w:history="1">
        <w:r w:rsidR="00E91EF1">
          <w:fldChar w:fldCharType="begin"/>
        </w:r>
        <w:r w:rsidR="00E91EF1">
          <w:instrText xml:space="preserve"> ADDIN EN.CITE &lt;EndNote&gt;&lt;Cite&gt;&lt;Author&gt;Warshel&lt;/Author&gt;&lt;Year&gt;1976&lt;/Year&gt;&lt;RecNum&gt;24&lt;/RecNum&gt;&lt;DisplayText&gt;&lt;style face="superscript"&gt;25&lt;/style&gt;&lt;/DisplayText&gt;&lt;record&gt;&lt;rec-number&gt;24&lt;/rec-number&gt;&lt;foreign-keys&gt;&lt;key app="EN" db-id="02pxvzrwkspp2hexfr15ztab9va2zt52sd9w"&gt;24&lt;/key&gt;&lt;/foreign-keys&gt;&lt;ref-type name="Journal Article"&gt;17&lt;/ref-type&gt;&lt;contributors&gt;&lt;authors&gt;&lt;author&gt;Warshel, A.&lt;/author&gt;&lt;author&gt;Levitt, M.&lt;/author&gt;&lt;/authors&gt;&lt;/contributors&gt;&lt;auth-address&gt;Mrc,Molec Biol Lab,Cambridge Cb2 2qh,England&amp;#xD;Weizmann Inst Sci,Dept Chem Phys,Rehovoth,Israel&lt;/auth-address&gt;&lt;titles&gt;&lt;title&gt;Theoretical Studies of Enzymic Reactions - Dielectric, Electrostatic and Steric Stabilization of Carbonium-Ion in Reaction of Lysozyme&lt;/title&gt;&lt;secondary-title&gt;Journal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227-249&lt;/pages&gt;&lt;volume&gt;103&lt;/volume&gt;&lt;number&gt;2&lt;/number&gt;&lt;dates&gt;&lt;year&gt;1976&lt;/year&gt;&lt;/dates&gt;&lt;isbn&gt;0022-2836&lt;/isbn&gt;&lt;accession-num&gt;WOS:A1976BR81800002&lt;/accession-num&gt;&lt;urls&gt;&lt;related-urls&gt;&lt;url&gt;&amp;lt;Go to ISI&amp;gt;://WOS:A1976BR81800002&lt;/url&gt;&lt;/related-urls&gt;&lt;/urls&gt;&lt;electronic-resource-num&gt;Doi 10.1016/0022-2836(76)90311-9&lt;/electronic-resource-num&gt;&lt;language&gt;English&lt;/language&gt;&lt;/record&gt;&lt;/Cite&gt;&lt;/EndNote&gt;</w:instrText>
        </w:r>
        <w:r w:rsidR="00E91EF1">
          <w:fldChar w:fldCharType="separate"/>
        </w:r>
        <w:r w:rsidR="00E91EF1" w:rsidRPr="00E91EF1">
          <w:rPr>
            <w:noProof/>
            <w:vertAlign w:val="superscript"/>
          </w:rPr>
          <w:t>25</w:t>
        </w:r>
        <w:r w:rsidR="00E91EF1">
          <w:fldChar w:fldCharType="end"/>
        </w:r>
      </w:hyperlink>
      <w:r w:rsidR="001A25EB">
        <w:t xml:space="preserve"> where </w:t>
      </w:r>
      <w:r w:rsidRPr="00D421A1">
        <w:t>the idea of embedding quantum mechanical treatment of a chemically relevant portion of a biological system (like the active site of an enzyme) into a parameterised description of the environment was proposed. In the past decades, a large family of hybrid quantum mechanics /classical mechanics</w:t>
      </w:r>
      <w:r w:rsidR="00E91EF1">
        <w:t xml:space="preserve"> </w:t>
      </w:r>
      <w:r w:rsidR="00E91EF1" w:rsidRPr="00D421A1">
        <w:t>(QM/MM) methods stemmed from this seminal work, and have established what is today recognised as the standard common practice to treat quantum-mechanical phenomena in biological systems.</w:t>
      </w:r>
      <w:hyperlink w:anchor="_ENREF_26" w:tooltip="Claeyssens, 2006 #26" w:history="1">
        <w:r w:rsidR="00E91EF1">
          <w:fldChar w:fldCharType="begin">
            <w:fldData xml:space="preserve">PEVuZE5vdGU+PENpdGU+PEF1dGhvcj5DbGFleXNzZW5zPC9BdXRob3I+PFllYXI+MjAwNjwvWWVh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PjxwYWdlcz41NjktNTg1PC9wYWdlcz48dm9sdW1lPjEwNTwvdm9sdW1lPjxudW1iZXI+MjwvbnVt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</w:fldData>
          </w:fldChar>
        </w:r>
        <w:r w:rsidR="00E91EF1">
          <w:instrText xml:space="preserve"> ADDIN EN.CITE </w:instrText>
        </w:r>
        <w:r w:rsidR="00E91EF1">
          <w:fldChar w:fldCharType="begin">
            <w:fldData xml:space="preserve">PEVuZE5vdGU+PENpdGU+PEF1dGhvcj5DbGFleXNzZW5zPC9BdXRob3I+PFllYXI+MjAwNjwvWWVh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PjxwYWdlcz41NjktNTg1PC9wYWdlcz48dm9sdW1lPjEwNTwvdm9sdW1lPjxudW1iZXI+MjwvbnVt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</w:fldData>
          </w:fldChar>
        </w:r>
        <w:r w:rsidR="00E91EF1">
          <w:instrText xml:space="preserve"> ADDIN EN.CITE.DATA </w:instrText>
        </w:r>
        <w:r w:rsidR="00E91EF1">
          <w:fldChar w:fldCharType="end"/>
        </w:r>
        <w:r w:rsidR="00E91EF1">
          <w:fldChar w:fldCharType="separate"/>
        </w:r>
        <w:r w:rsidR="00E91EF1" w:rsidRPr="00E91EF1">
          <w:rPr>
            <w:noProof/>
            <w:vertAlign w:val="superscript"/>
          </w:rPr>
          <w:t>26-36</w:t>
        </w:r>
        <w:r w:rsidR="00E91EF1">
          <w:fldChar w:fldCharType="end"/>
        </w:r>
      </w:hyperlink>
      <w:r w:rsidR="00E91EF1" w:rsidRPr="00D421A1">
        <w:t xml:space="preserve"> For this fundamental theoretical work </w:t>
      </w:r>
      <w:proofErr w:type="spellStart"/>
      <w:r w:rsidR="00E91EF1" w:rsidRPr="00D421A1">
        <w:t>Profs.</w:t>
      </w:r>
      <w:proofErr w:type="spellEnd"/>
      <w:r w:rsidR="00E91EF1" w:rsidRPr="00D421A1">
        <w:t xml:space="preserve"> </w:t>
      </w:r>
      <w:proofErr w:type="spellStart"/>
      <w:r w:rsidR="00E91EF1" w:rsidRPr="00D421A1">
        <w:t>Warshel</w:t>
      </w:r>
      <w:proofErr w:type="spellEnd"/>
      <w:r w:rsidR="00E91EF1" w:rsidRPr="00D421A1">
        <w:t xml:space="preserve"> and Levitt, together with </w:t>
      </w:r>
      <w:proofErr w:type="spellStart"/>
      <w:r w:rsidR="00E91EF1" w:rsidRPr="00D421A1">
        <w:t>Prof.</w:t>
      </w:r>
      <w:proofErr w:type="spellEnd"/>
      <w:r w:rsidR="00E91EF1" w:rsidRPr="00D421A1">
        <w:t xml:space="preserve"> Martin </w:t>
      </w:r>
      <w:proofErr w:type="spellStart"/>
      <w:r w:rsidR="00E91EF1" w:rsidRPr="00D421A1">
        <w:t>Karplus</w:t>
      </w:r>
      <w:proofErr w:type="spellEnd"/>
      <w:r w:rsidR="00E91EF1" w:rsidRPr="00D421A1">
        <w:t xml:space="preserve">, were awarded the Nobel Prize in Chemistry in 2013. </w:t>
      </w:r>
    </w:p>
    <w:p w14:paraId="5E034160" w14:textId="1CDAC322" w:rsidR="00554EFB" w:rsidRPr="00D421A1" w:rsidRDefault="00165F07" w:rsidP="00554EFB">
      <w:pPr>
        <w:pStyle w:val="08ArticleText"/>
        <w:keepNext/>
        <w:spacing w:line="276" w:lineRule="auto"/>
      </w:pPr>
      <w:r w:rsidRPr="00D421A1">
        <w:lastRenderedPageBreak/>
        <w:t xml:space="preserve"> </w:t>
      </w:r>
      <w:r w:rsidR="00554EFB" w:rsidRPr="00D421A1">
        <w:rPr>
          <w:noProof/>
          <w:lang w:val="en-US" w:eastAsia="en-US"/>
        </w:rPr>
        <w:drawing>
          <wp:inline distT="0" distB="0" distL="0" distR="0" wp14:anchorId="3F379BB4" wp14:editId="535D1ABC">
            <wp:extent cx="3769360" cy="2814320"/>
            <wp:effectExtent l="0" t="0" r="0" b="5080"/>
            <wp:docPr id="7" name="Picture 7" descr="Macintosh HD:Users:cascio:Dropbox:RSC_book:Figures:Figure3_ne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cio:Dropbox:RSC_book:Figures:Figure3_new.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9845" t="16710" r="18533" b="12083"/>
                    <a:stretch/>
                  </pic:blipFill>
                  <pic:spPr bwMode="auto">
                    <a:xfrm>
                      <a:off x="0" y="0"/>
                      <a:ext cx="3769360" cy="2814320"/>
                    </a:xfrm>
                    <a:prstGeom prst="rect">
                      <a:avLst/>
                    </a:prstGeom>
                    <a:noFill/>
                    <a:ln>
                      <a:noFill/>
                    </a:ln>
                    <a:extLst>
                      <a:ext uri="{53640926-AAD7-44d8-BBD7-CCE9431645EC}">
                        <a14:shadowObscured xmlns:a14="http://schemas.microsoft.com/office/drawing/2010/main"/>
                      </a:ext>
                    </a:extLst>
                  </pic:spPr>
                </pic:pic>
              </a:graphicData>
            </a:graphic>
          </wp:inline>
        </w:drawing>
      </w:r>
    </w:p>
    <w:p w14:paraId="3DEFEF98" w14:textId="77777777" w:rsidR="00554EFB" w:rsidRPr="00D421A1" w:rsidRDefault="00554EFB" w:rsidP="00554EFB">
      <w:pPr>
        <w:pStyle w:val="Caption"/>
        <w:jc w:val="both"/>
        <w:rPr>
          <w:b w:val="0"/>
          <w:color w:val="auto"/>
        </w:rPr>
      </w:pPr>
      <w:r w:rsidRPr="00D421A1">
        <w:rPr>
          <w:b w:val="0"/>
          <w:i/>
          <w:color w:val="000000" w:themeColor="text1"/>
        </w:rPr>
        <w:t xml:space="preserve">Figure </w:t>
      </w:r>
      <w:r w:rsidRPr="00D421A1">
        <w:rPr>
          <w:b w:val="0"/>
          <w:i/>
          <w:color w:val="000000" w:themeColor="text1"/>
        </w:rPr>
        <w:fldChar w:fldCharType="begin"/>
      </w:r>
      <w:r w:rsidRPr="00D421A1">
        <w:rPr>
          <w:b w:val="0"/>
          <w:i/>
          <w:color w:val="000000" w:themeColor="text1"/>
        </w:rPr>
        <w:instrText xml:space="preserve"> SEQ Figure \* ARABIC </w:instrText>
      </w:r>
      <w:r w:rsidRPr="00D421A1">
        <w:rPr>
          <w:b w:val="0"/>
          <w:i/>
          <w:color w:val="000000" w:themeColor="text1"/>
        </w:rPr>
        <w:fldChar w:fldCharType="separate"/>
      </w:r>
      <w:r w:rsidR="00F94D42">
        <w:rPr>
          <w:b w:val="0"/>
          <w:i/>
          <w:noProof/>
          <w:color w:val="000000" w:themeColor="text1"/>
        </w:rPr>
        <w:t>3</w:t>
      </w:r>
      <w:r w:rsidRPr="00D421A1">
        <w:rPr>
          <w:b w:val="0"/>
          <w:i/>
          <w:color w:val="000000" w:themeColor="text1"/>
        </w:rPr>
        <w:fldChar w:fldCharType="end"/>
      </w:r>
      <w:r w:rsidRPr="00D421A1">
        <w:t xml:space="preserve"> </w:t>
      </w:r>
      <w:r w:rsidRPr="00D421A1">
        <w:rPr>
          <w:color w:val="auto"/>
        </w:rPr>
        <w:t xml:space="preserve">The coarse graining approach. </w:t>
      </w:r>
      <w:r w:rsidRPr="00D421A1">
        <w:rPr>
          <w:b w:val="0"/>
          <w:color w:val="auto"/>
        </w:rPr>
        <w:t xml:space="preserve">A molecular system (left) is mapped into a pseudo-molecular one (right), where each body is representative of a neighbouring group of atoms. </w:t>
      </w:r>
    </w:p>
    <w:p w14:paraId="38C76D64" w14:textId="77777777" w:rsidR="00554EFB" w:rsidRPr="00D421A1" w:rsidRDefault="00554EFB" w:rsidP="00554EFB"/>
    <w:p w14:paraId="36D3EF62" w14:textId="51C77D93" w:rsidR="00020241" w:rsidRPr="00D421A1" w:rsidRDefault="00165F07" w:rsidP="00807DCD">
      <w:pPr>
        <w:pStyle w:val="08ArticleText"/>
        <w:spacing w:line="276" w:lineRule="auto"/>
      </w:pPr>
      <w:r w:rsidRPr="00D421A1">
        <w:t>Even though atomistic simulations can now deal with systems as large as tens of millions of atoms, and for simulation times beyond the millisecond,</w:t>
      </w:r>
      <w:r w:rsidR="00E91EF1">
        <w:fldChar w:fldCharType="begin">
          <w:fldData xml:space="preserve">PEVuZE5vdGU+PENpdGU+PEF1dGhvcj5TaGF3PC9BdXRob3I+PFllYXI+MjAxMDwvWWVhcj48UmVj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</w:fldData>
        </w:fldChar>
      </w:r>
      <w:r w:rsidR="00E91EF1">
        <w:instrText xml:space="preserve"> ADDIN EN.CITE </w:instrText>
      </w:r>
      <w:r w:rsidR="00E91EF1">
        <w:fldChar w:fldCharType="begin">
          <w:fldData xml:space="preserve">PEVuZE5vdGU+PENpdGU+PEF1dGhvcj5TaGF3PC9BdXRob3I+PFllYXI+MjAxMDwvWWVhcj48UmVj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</w:fldData>
        </w:fldChar>
      </w:r>
      <w:r w:rsidR="00E91EF1">
        <w:instrText xml:space="preserve"> ADDIN EN.CITE.DATA </w:instrText>
      </w:r>
      <w:r w:rsidR="00E91EF1">
        <w:fldChar w:fldCharType="end"/>
      </w:r>
      <w:r w:rsidR="00E91EF1">
        <w:fldChar w:fldCharType="separate"/>
      </w:r>
      <w:hyperlink w:anchor="_ENREF_37" w:tooltip="Shaw, 2010 #36" w:history="1">
        <w:r w:rsidR="00E91EF1" w:rsidRPr="00E91EF1">
          <w:rPr>
            <w:noProof/>
            <w:vertAlign w:val="superscript"/>
          </w:rPr>
          <w:t>37</w:t>
        </w:r>
      </w:hyperlink>
      <w:r w:rsidR="00E91EF1" w:rsidRPr="00E91EF1">
        <w:rPr>
          <w:noProof/>
          <w:vertAlign w:val="superscript"/>
        </w:rPr>
        <w:t xml:space="preserve">, </w:t>
      </w:r>
      <w:hyperlink w:anchor="_ENREF_38" w:tooltip="Zhao, 2013 #37" w:history="1">
        <w:r w:rsidR="00E91EF1" w:rsidRPr="00E91EF1">
          <w:rPr>
            <w:noProof/>
            <w:vertAlign w:val="superscript"/>
          </w:rPr>
          <w:t>38</w:t>
        </w:r>
      </w:hyperlink>
      <w:r w:rsidR="00E91EF1">
        <w:fldChar w:fldCharType="end"/>
      </w:r>
      <w:r w:rsidRPr="00D421A1">
        <w:t xml:space="preserve"> several biological processes involving large macromolecular complexes require description at time an sizes that go beyond</w:t>
      </w:r>
      <w:r w:rsidR="001A25EB">
        <w:t xml:space="preserve"> even</w:t>
      </w:r>
      <w:r w:rsidRPr="00D421A1">
        <w:t xml:space="preserve"> </w:t>
      </w:r>
      <w:r w:rsidR="001A25EB">
        <w:t>such</w:t>
      </w:r>
      <w:r w:rsidRPr="00D421A1">
        <w:t xml:space="preserve"> dimensionalities. In order to overcome these bottlenecks, in the past decades several groups have been working on the development of reliable Coarse-Grained (CG) models.</w:t>
      </w:r>
      <w:hyperlink w:anchor="_ENREF_39" w:tooltip="Alemani, 2010 #281" w:history="1">
        <w:r w:rsidR="00E91EF1">
          <w:fldChar w:fldCharType="begin">
            <w:fldData xml:space="preserve">PEVuZE5vdGU+PENpdGU+PEF1dGhvcj5BbGVtYW5pPC9BdXRob3I+PFllYXI+MjAxMDwvWWVhcj48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UGh5czwvYWJici0xPjwvYWx0LXBlcmlvZGljYWw+PHBhZ2VzPjEwODk2LTEwOTEzPC9wYWdlcz48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</w:fldData>
          </w:fldChar>
        </w:r>
        <w:r w:rsidR="00E91EF1">
          <w:instrText xml:space="preserve"> ADDIN EN.CITE </w:instrText>
        </w:r>
        <w:r w:rsidR="00E91EF1">
          <w:fldChar w:fldCharType="begin">
            <w:fldData xml:space="preserve">PEVuZE5vdGU+PENpdGU+PEF1dGhvcj5BbGVtYW5pPC9BdXRob3I+PFllYXI+MjAxMDwvWWVhcj48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UGh5czwvYWJici0xPjwvYWx0LXBlcmlvZGljYWw+PHBhZ2VzPjEwODk2LTEwOTEzPC9wYWdlcz48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</w:fldData>
          </w:fldChar>
        </w:r>
        <w:r w:rsidR="00E91EF1">
          <w:instrText xml:space="preserve"> ADDIN EN.CITE.DATA </w:instrText>
        </w:r>
        <w:r w:rsidR="00E91EF1">
          <w:fldChar w:fldCharType="end"/>
        </w:r>
        <w:r w:rsidR="00E91EF1">
          <w:fldChar w:fldCharType="separate"/>
        </w:r>
        <w:r w:rsidR="00E91EF1" w:rsidRPr="00E91EF1">
          <w:rPr>
            <w:noProof/>
            <w:vertAlign w:val="superscript"/>
          </w:rPr>
          <w:t>39-56</w:t>
        </w:r>
        <w:r w:rsidR="00E91EF1">
          <w:fldChar w:fldCharType="end"/>
        </w:r>
      </w:hyperlink>
      <w:r w:rsidRPr="00D421A1">
        <w:t xml:space="preserve"> Similarly to AA, effective CG potentials can be derived from higher-resolution AA simulations, or from direct match with specific experimental properties of interest. In such approaches the detailed atomic resolution is lost; nonetheless, some information on the topological structure of the molecular assembly is retained, as described in Figure 3. These models can efficiently represent molecular systems composed by several millions of atoms, for effective times that can reach the second scale; therefore, they are in principle </w:t>
      </w:r>
      <w:proofErr w:type="gramStart"/>
      <w:r w:rsidRPr="00D421A1">
        <w:t>well-adapted</w:t>
      </w:r>
      <w:proofErr w:type="gramEnd"/>
      <w:r w:rsidRPr="00D421A1">
        <w:t xml:space="preserve"> to investigate the structure and dynamics of large macromolecular assemblies and multi-phase systems. The large number of reviews published on the subject in recent years highlights the strong interest by the scientific community in this topic (for example: </w:t>
      </w:r>
      <w:r w:rsidR="00E91EF1">
        <w:fldChar w:fldCharType="begin">
          <w:fldData xml:space="preserve">PEVuZE5vdGU+PENpdGU+PEF1dGhvcj5BeXRvbjwvQXV0aG9yPjxZZWFyPjIwMDc8L1llYXI+PFJl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YWJici0xPjwvYWx0LXBlcmlvZGljYWw+PHBhZ2VzPjc5OC04MDA8L3BhZ2VzPjx2b2x1bWU+MzIx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</w:fldData>
        </w:fldChar>
      </w:r>
      <w:r w:rsidR="00E91EF1">
        <w:instrText xml:space="preserve"> ADDIN EN.CITE </w:instrText>
      </w:r>
      <w:r w:rsidR="00E91EF1">
        <w:fldChar w:fldCharType="begin">
          <w:fldData xml:space="preserve">PEVuZE5vdGU+PENpdGU+PEF1dGhvcj5BeXRvbjwvQXV0aG9yPjxZZWFyPjIwMDc8L1llYXI+PFJl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YWJici0xPjwvYWx0LXBlcmlvZGljYWw+PHBhZ2VzPjc5OC04MDA8L3BhZ2VzPjx2b2x1bWU+MzIx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</w:fldData>
        </w:fldChar>
      </w:r>
      <w:r w:rsidR="00E91EF1">
        <w:instrText xml:space="preserve"> ADDIN EN.CITE.DATA </w:instrText>
      </w:r>
      <w:r w:rsidR="00E91EF1">
        <w:fldChar w:fldCharType="end"/>
      </w:r>
      <w:r w:rsidR="00E91EF1">
        <w:fldChar w:fldCharType="separate"/>
      </w:r>
      <w:hyperlink w:anchor="_ENREF_1" w:tooltip="Russel, 2009 #1" w:history="1">
        <w:r w:rsidR="00E91EF1" w:rsidRPr="00E91EF1">
          <w:rPr>
            <w:noProof/>
            <w:vertAlign w:val="superscript"/>
          </w:rPr>
          <w:t>1</w:t>
        </w:r>
      </w:hyperlink>
      <w:r w:rsidR="00E91EF1" w:rsidRPr="00E91EF1">
        <w:rPr>
          <w:noProof/>
          <w:vertAlign w:val="superscript"/>
        </w:rPr>
        <w:t xml:space="preserve">, </w:t>
      </w:r>
      <w:hyperlink w:anchor="_ENREF_16" w:tooltip="Schlick, 2011 #15" w:history="1">
        <w:r w:rsidR="00E91EF1" w:rsidRPr="00E91EF1">
          <w:rPr>
            <w:noProof/>
            <w:vertAlign w:val="superscript"/>
          </w:rPr>
          <w:t>16</w:t>
        </w:r>
      </w:hyperlink>
      <w:r w:rsidR="00E91EF1" w:rsidRPr="00E91EF1">
        <w:rPr>
          <w:noProof/>
          <w:vertAlign w:val="superscript"/>
        </w:rPr>
        <w:t xml:space="preserve">, </w:t>
      </w:r>
      <w:hyperlink w:anchor="_ENREF_50" w:tooltip="Saiz, 2002 #41" w:history="1">
        <w:r w:rsidR="00E91EF1" w:rsidRPr="00E91EF1">
          <w:rPr>
            <w:noProof/>
            <w:vertAlign w:val="superscript"/>
          </w:rPr>
          <w:t>50</w:t>
        </w:r>
      </w:hyperlink>
      <w:r w:rsidR="00E91EF1" w:rsidRPr="00E91EF1">
        <w:rPr>
          <w:noProof/>
          <w:vertAlign w:val="superscript"/>
        </w:rPr>
        <w:t xml:space="preserve">, </w:t>
      </w:r>
      <w:hyperlink w:anchor="_ENREF_53" w:tooltip="Shinoda, 2012 #47" w:history="1">
        <w:r w:rsidR="00E91EF1" w:rsidRPr="00E91EF1">
          <w:rPr>
            <w:noProof/>
            <w:vertAlign w:val="superscript"/>
          </w:rPr>
          <w:t>53</w:t>
        </w:r>
      </w:hyperlink>
      <w:r w:rsidR="00E91EF1" w:rsidRPr="00E91EF1">
        <w:rPr>
          <w:noProof/>
          <w:vertAlign w:val="superscript"/>
        </w:rPr>
        <w:t xml:space="preserve">, </w:t>
      </w:r>
      <w:hyperlink w:anchor="_ENREF_57" w:tooltip="Ayton, 2007 #50" w:history="1">
        <w:r w:rsidR="00E91EF1" w:rsidRPr="00E91EF1">
          <w:rPr>
            <w:noProof/>
            <w:vertAlign w:val="superscript"/>
          </w:rPr>
          <w:t>57-67</w:t>
        </w:r>
      </w:hyperlink>
      <w:r w:rsidR="00E91EF1">
        <w:fldChar w:fldCharType="end"/>
      </w:r>
      <w:r w:rsidRPr="00D421A1">
        <w:t>).</w:t>
      </w:r>
      <w:r w:rsidR="00020241" w:rsidRPr="00D421A1">
        <w:t xml:space="preserve"> </w:t>
      </w:r>
    </w:p>
    <w:p w14:paraId="4BC45A1D" w14:textId="0E2E7F1C" w:rsidR="0042031F" w:rsidRPr="00D421A1" w:rsidRDefault="0042031F" w:rsidP="0042031F">
      <w:pPr>
        <w:pStyle w:val="08ArticleText"/>
        <w:spacing w:line="276" w:lineRule="auto"/>
      </w:pPr>
      <w:r w:rsidRPr="00D421A1">
        <w:t xml:space="preserve">Treatment of very large systems, and for very long times, opens up a completely different view on the understanding of biological systems and phenomena. In fact, it is often the case that the complexity of such systems is irreducible to the fundamental properties of individual </w:t>
      </w:r>
      <w:r w:rsidR="001A25EB">
        <w:t xml:space="preserve">or relatively few </w:t>
      </w:r>
      <w:r w:rsidRPr="00D421A1">
        <w:t>molecules, but it requires the treatment of a large number of particles. Moreover, biochemical/biophysical processes are often not simply driven by simple thermodynamic equilibrium, but several kinetic effects, like for example diffusional barrier</w:t>
      </w:r>
      <w:r w:rsidR="001A25EB">
        <w:t>,</w:t>
      </w:r>
      <w:r w:rsidRPr="00D421A1">
        <w:t xml:space="preserve"> may play a fundamental role.</w:t>
      </w:r>
    </w:p>
    <w:p w14:paraId="46C1DF21" w14:textId="48ED3E85" w:rsidR="0042031F" w:rsidRPr="00D421A1" w:rsidRDefault="0042031F" w:rsidP="0042031F">
      <w:pPr>
        <w:pStyle w:val="08ArticleText"/>
        <w:spacing w:line="276" w:lineRule="auto"/>
      </w:pPr>
      <w:r w:rsidRPr="00D421A1">
        <w:lastRenderedPageBreak/>
        <w:t xml:space="preserve">As a pivotal example of the power of coarse-graining approaches in modern computational investigations, a very recent study by </w:t>
      </w:r>
      <w:proofErr w:type="spellStart"/>
      <w:r w:rsidRPr="00D421A1">
        <w:t>Marrink</w:t>
      </w:r>
      <w:proofErr w:type="spellEnd"/>
      <w:r w:rsidRPr="00D421A1">
        <w:t xml:space="preserve"> and co-workers was able to investigate the lipid composition, dynamics and diffusion </w:t>
      </w:r>
      <w:r w:rsidR="001A25EB">
        <w:t xml:space="preserve">in a realistic </w:t>
      </w:r>
      <w:r w:rsidRPr="00D421A1">
        <w:t>model of the plasma membrane.</w:t>
      </w:r>
      <w:r w:rsidRPr="00D421A1">
        <w:rPr>
          <w:rFonts w:ascii="Times" w:hAnsi="Times" w:cs="Arial"/>
          <w:color w:val="1A1A1A"/>
        </w:rPr>
        <w:t xml:space="preserve"> </w:t>
      </w:r>
      <w:hyperlink w:anchor="_ENREF_68" w:tooltip="Ingolfsson, 2014 #231" w:history="1">
        <w:r w:rsidR="00E91EF1">
          <w:rPr>
            <w:rFonts w:ascii="Times" w:hAnsi="Times" w:cs="Arial"/>
            <w:color w:val="1A1A1A"/>
          </w:rPr>
          <w:fldChar w:fldCharType="begin"/>
        </w:r>
        <w:r w:rsidR="00E91EF1">
          <w:rPr>
            <w:rFonts w:ascii="Times" w:hAnsi="Times" w:cs="Arial"/>
            <w:color w:val="1A1A1A"/>
          </w:rPr>
          <w:instrText xml:space="preserve"> ADDIN EN.CITE &lt;EndNote&gt;&lt;Cite&gt;&lt;Author&gt;Ingolfsson&lt;/Author&gt;&lt;Year&gt;2014&lt;/Year&gt;&lt;RecNum&gt;231&lt;/RecNum&gt;&lt;DisplayText&gt;&lt;style face="superscript"&gt;68&lt;/style&gt;&lt;/DisplayText&gt;&lt;record&gt;&lt;rec-number&gt;231&lt;/rec-number&gt;&lt;foreign-keys&gt;&lt;key app="EN" db-id="02pxvzrwkspp2hexfr15ztab9va2zt52sd9w"&gt;231&lt;/key&gt;&lt;/foreign-keys&gt;&lt;ref-type name="Journal Article"&gt;17&lt;/ref-type&gt;&lt;contributors&gt;&lt;authors&gt;&lt;author&gt;Ingolfsson, H. I.&lt;/author&gt;&lt;author&gt;Melo, M. N.&lt;/author&gt;&lt;author&gt;van Eerden, F. J.&lt;/author&gt;&lt;author&gt;Arnarez, C.&lt;/author&gt;&lt;author&gt;Lopez, C. A.&lt;/author&gt;&lt;author&gt;Wassenaar, T. A.&lt;/author&gt;&lt;author&gt;Periole, X.&lt;/author&gt;&lt;author&gt;de Vries, A. H.&lt;/author&gt;&lt;author&gt;Tieleman, D. P.&lt;/author&gt;&lt;author&gt;Marrink, S. J.&lt;/author&gt;&lt;/authors&gt;&lt;/contributors&gt;&lt;auth-address&gt;Groningen Biomolecular Sciences and Biotechnology Institute and Zernike Institute for Advanced Materials, University of Groningen , Nijenborgh 7, 9747 AG Groningen, The Netherlands.&lt;/auth-address&gt;&lt;titles&gt;&lt;title&gt;Lipid organization of the plasma membrane&lt;/title&gt;&lt;secondary-title&gt;J Am Chem Soc&lt;/secondary-title&gt;&lt;alt-title&gt;J Am Chem Soc&lt;/alt-title&gt;&lt;/titles&gt;&lt;pages&gt;14554-9&lt;/pages&gt;&lt;volume&gt;136&lt;/volume&gt;&lt;number&gt;41&lt;/number&gt;&lt;edition&gt;2014/09/18&lt;/edition&gt;&lt;dates&gt;&lt;year&gt;2014&lt;/year&gt;&lt;pub-dates&gt;&lt;date&gt;Oct 15&lt;/date&gt;&lt;/pub-dates&gt;&lt;/dates&gt;&lt;isbn&gt;1520-5126 (Electronic)&amp;#xD;0002-7863 (Linking)&lt;/isbn&gt;&lt;accession-num&gt;25229711&lt;/accession-num&gt;&lt;work-type&gt;Research Support, Non-U.S. Gov&amp;apos;t&lt;/work-type&gt;&lt;urls&gt;&lt;related-urls&gt;&lt;url&gt;http://www.ncbi.nlm.nih.gov/pubmed/25229711&lt;/url&gt;&lt;/related-urls&gt;&lt;/urls&gt;&lt;electronic-resource-num&gt;10.1021/ja507832e&lt;/electronic-resource-num&gt;&lt;/record&gt;&lt;/Cite&gt;&lt;/EndNote&gt;</w:instrText>
        </w:r>
        <w:r w:rsidR="00E91EF1">
          <w:rPr>
            <w:rFonts w:ascii="Times" w:hAnsi="Times" w:cs="Arial"/>
            <w:color w:val="1A1A1A"/>
          </w:rPr>
          <w:fldChar w:fldCharType="separate"/>
        </w:r>
        <w:r w:rsidR="00E91EF1" w:rsidRPr="00E91EF1">
          <w:rPr>
            <w:rFonts w:ascii="Times" w:hAnsi="Times" w:cs="Arial"/>
            <w:noProof/>
            <w:color w:val="1A1A1A"/>
            <w:vertAlign w:val="superscript"/>
          </w:rPr>
          <w:t>68</w:t>
        </w:r>
        <w:r w:rsidR="00E91EF1">
          <w:rPr>
            <w:rFonts w:ascii="Times" w:hAnsi="Times" w:cs="Arial"/>
            <w:color w:val="1A1A1A"/>
          </w:rPr>
          <w:fldChar w:fldCharType="end"/>
        </w:r>
      </w:hyperlink>
      <w:r w:rsidRPr="00D421A1">
        <w:t xml:space="preserve"> Biological membranes are extremely complex environments formed by several lipophilic/</w:t>
      </w:r>
      <w:proofErr w:type="spellStart"/>
      <w:r w:rsidRPr="00D421A1">
        <w:t>amphiphilic</w:t>
      </w:r>
      <w:proofErr w:type="spellEnd"/>
      <w:r w:rsidRPr="00D421A1">
        <w:t xml:space="preserve"> compounds, which can behave in very different manners according to their specific composition. Building reliable models of such environments </w:t>
      </w:r>
      <w:r w:rsidR="001A25EB" w:rsidRPr="00D421A1">
        <w:t xml:space="preserve">necessarily </w:t>
      </w:r>
      <w:r w:rsidRPr="00D421A1">
        <w:t>implies the use of large</w:t>
      </w:r>
      <w:r w:rsidR="001A25EB">
        <w:t xml:space="preserve"> model systems to respect</w:t>
      </w:r>
      <w:r w:rsidRPr="00D421A1">
        <w:t xml:space="preserve"> the relative concentration of the different species. Moreover, properties such as lipid lateral diffusion, lipid flip/flop, membrane elasticity and surface tension can be heavily biased in MD simulations by too small boundaries. The study in ref </w:t>
      </w:r>
      <w:hyperlink w:anchor="_ENREF_68" w:tooltip="Ingolfsson, 2014 #231" w:history="1">
        <w:r w:rsidR="00E91EF1">
          <w:rPr>
            <w:rFonts w:ascii="Times" w:hAnsi="Times" w:cs="Arial"/>
            <w:color w:val="1A1A1A"/>
          </w:rPr>
          <w:fldChar w:fldCharType="begin"/>
        </w:r>
        <w:r w:rsidR="00E91EF1">
          <w:rPr>
            <w:rFonts w:ascii="Times" w:hAnsi="Times" w:cs="Arial"/>
            <w:color w:val="1A1A1A"/>
          </w:rPr>
          <w:instrText xml:space="preserve"> ADDIN EN.CITE &lt;EndNote&gt;&lt;Cite&gt;&lt;Author&gt;Ingolfsson&lt;/Author&gt;&lt;Year&gt;2014&lt;/Year&gt;&lt;RecNum&gt;231&lt;/RecNum&gt;&lt;DisplayText&gt;&lt;style face="superscript"&gt;68&lt;/style&gt;&lt;/DisplayText&gt;&lt;record&gt;&lt;rec-number&gt;231&lt;/rec-number&gt;&lt;foreign-keys&gt;&lt;key app="EN" db-id="02pxvzrwkspp2hexfr15ztab9va2zt52sd9w"&gt;231&lt;/key&gt;&lt;/foreign-keys&gt;&lt;ref-type name="Journal Article"&gt;17&lt;/ref-type&gt;&lt;contributors&gt;&lt;authors&gt;&lt;author&gt;Ingolfsson, H. I.&lt;/author&gt;&lt;author&gt;Melo, M. N.&lt;/author&gt;&lt;author&gt;van Eerden, F. J.&lt;/author&gt;&lt;author&gt;Arnarez, C.&lt;/author&gt;&lt;author&gt;Lopez, C. A.&lt;/author&gt;&lt;author&gt;Wassenaar, T. A.&lt;/author&gt;&lt;author&gt;Periole, X.&lt;/author&gt;&lt;author&gt;de Vries, A. H.&lt;/author&gt;&lt;author&gt;Tieleman, D. P.&lt;/author&gt;&lt;author&gt;Marrink, S. J.&lt;/author&gt;&lt;/authors&gt;&lt;/contributors&gt;&lt;auth-address&gt;Groningen Biomolecular Sciences and Biotechnology Institute and Zernike Institute for Advanced Materials, University of Groningen , Nijenborgh 7, 9747 AG Groningen, The Netherlands.&lt;/auth-address&gt;&lt;titles&gt;&lt;title&gt;Lipid organization of the plasma membrane&lt;/title&gt;&lt;secondary-title&gt;J Am Chem Soc&lt;/secondary-title&gt;&lt;alt-title&gt;J Am Chem Soc&lt;/alt-title&gt;&lt;/titles&gt;&lt;pages&gt;14554-9&lt;/pages&gt;&lt;volume&gt;136&lt;/volume&gt;&lt;number&gt;41&lt;/number&gt;&lt;edition&gt;2014/09/18&lt;/edition&gt;&lt;dates&gt;&lt;year&gt;2014&lt;/year&gt;&lt;pub-dates&gt;&lt;date&gt;Oct 15&lt;/date&gt;&lt;/pub-dates&gt;&lt;/dates&gt;&lt;isbn&gt;1520-5126 (Electronic)&amp;#xD;0002-7863 (Linking)&lt;/isbn&gt;&lt;accession-num&gt;25229711&lt;/accession-num&gt;&lt;work-type&gt;Research Support, Non-U.S. Gov&amp;apos;t&lt;/work-type&gt;&lt;urls&gt;&lt;related-urls&gt;&lt;url&gt;http://www.ncbi.nlm.nih.gov/pubmed/25229711&lt;/url&gt;&lt;/related-urls&gt;&lt;/urls&gt;&lt;electronic-resource-num&gt;10.1021/ja507832e&lt;/electronic-resource-num&gt;&lt;/record&gt;&lt;/Cite&gt;&lt;/EndNote&gt;</w:instrText>
        </w:r>
        <w:r w:rsidR="00E91EF1">
          <w:rPr>
            <w:rFonts w:ascii="Times" w:hAnsi="Times" w:cs="Arial"/>
            <w:color w:val="1A1A1A"/>
          </w:rPr>
          <w:fldChar w:fldCharType="separate"/>
        </w:r>
        <w:r w:rsidR="00E91EF1" w:rsidRPr="00E91EF1">
          <w:rPr>
            <w:rFonts w:ascii="Times" w:hAnsi="Times" w:cs="Arial"/>
            <w:noProof/>
            <w:color w:val="1A1A1A"/>
            <w:vertAlign w:val="superscript"/>
          </w:rPr>
          <w:t>68</w:t>
        </w:r>
        <w:r w:rsidR="00E91EF1">
          <w:rPr>
            <w:rFonts w:ascii="Times" w:hAnsi="Times" w:cs="Arial"/>
            <w:color w:val="1A1A1A"/>
          </w:rPr>
          <w:fldChar w:fldCharType="end"/>
        </w:r>
      </w:hyperlink>
      <w:r w:rsidRPr="00D421A1">
        <w:rPr>
          <w:rFonts w:ascii="Times" w:hAnsi="Times" w:cs="Arial"/>
          <w:color w:val="1A1A1A"/>
        </w:rPr>
        <w:t xml:space="preserve"> </w:t>
      </w:r>
      <w:r w:rsidRPr="00D421A1">
        <w:t xml:space="preserve">reported a model made of over 60 different lipid types, in a stoichiometric ratio compatible to that experimentally determined using </w:t>
      </w:r>
      <w:proofErr w:type="spellStart"/>
      <w:r w:rsidRPr="00D421A1">
        <w:t>lipidomics</w:t>
      </w:r>
      <w:proofErr w:type="spellEnd"/>
      <w:r w:rsidRPr="00D421A1">
        <w:t xml:space="preserve"> approaches, for a total of ~20,000 lipid molecules, and simulated for 40 microseconds using coarse-grained potentials. </w:t>
      </w:r>
    </w:p>
    <w:p w14:paraId="6CE2285E" w14:textId="77777777" w:rsidR="00EF11C0" w:rsidRPr="00D421A1" w:rsidRDefault="00EF11C0" w:rsidP="00807DCD">
      <w:pPr>
        <w:pStyle w:val="08ArticleText"/>
        <w:spacing w:line="276" w:lineRule="auto"/>
      </w:pPr>
    </w:p>
    <w:p w14:paraId="3B337FB5" w14:textId="77777777" w:rsidR="00165F07" w:rsidRPr="00D421A1" w:rsidRDefault="00165F07" w:rsidP="00807DCD">
      <w:pPr>
        <w:pStyle w:val="08ArticleText"/>
        <w:spacing w:line="276" w:lineRule="auto"/>
      </w:pPr>
      <w:r w:rsidRPr="00D421A1">
        <w:t xml:space="preserve">The major complication present in any multi-scale modelling approach of biological systems is associated to the fact that phenomena characteristic of a certain size/time scale may influence, directly or indirectly, properties that are intrinsic of a different scale. For example, the network of molecular interactions and molecular recognition patterns at interfaces directly influences the dynamics of large macromolecular complexes; on the other hand, the </w:t>
      </w:r>
      <w:r w:rsidRPr="00D421A1">
        <w:rPr>
          <w:i/>
        </w:rPr>
        <w:t>in vivo</w:t>
      </w:r>
      <w:r w:rsidRPr="00D421A1">
        <w:t xml:space="preserve"> efficiency of an enzyme in a cell does not solely depend on its catalytic activity, but also on the accessibility to the substrates within the highly crowded cytoplasmic environment. </w:t>
      </w:r>
    </w:p>
    <w:p w14:paraId="41B70969" w14:textId="16CB669D" w:rsidR="00165F07" w:rsidRPr="00D421A1" w:rsidRDefault="00165F07" w:rsidP="00807DCD">
      <w:pPr>
        <w:pStyle w:val="08ArticleText"/>
        <w:spacing w:line="276" w:lineRule="auto"/>
      </w:pPr>
      <w:r w:rsidRPr="00D421A1">
        <w:t>To date, the computational community struggles in the effort of building up, on one hand, more and more reliable and general models at the different resolution scales; on the other hand, it is becoming increasingly urgent to develop methods that combine and integrate information from multiple resolutions, in order to improve the predictive power of the implemented models</w:t>
      </w:r>
      <w:r w:rsidR="00724CF7" w:rsidRPr="00D421A1">
        <w:t>.</w:t>
      </w:r>
      <w:r w:rsidR="00E91EF1">
        <w:fldChar w:fldCharType="begin">
          <w:fldData xml:space="preserve">PEVuZE5vdGU+PENpdGU+PEF1dGhvcj5BeXRvbjwvQXV0aG9yPjxZZWFyPjIwMDc8L1llYXI+PFJl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==
</w:fldData>
        </w:fldChar>
      </w:r>
      <w:r w:rsidR="00E91EF1">
        <w:instrText xml:space="preserve"> ADDIN EN.CITE </w:instrText>
      </w:r>
      <w:r w:rsidR="00E91EF1">
        <w:fldChar w:fldCharType="begin">
          <w:fldData xml:space="preserve">PEVuZE5vdGU+PENpdGU+PEF1dGhvcj5BeXRvbjwvQXV0aG9yPjxZZWFyPjIwMDc8L1llYXI+PFJl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==
</w:fldData>
        </w:fldChar>
      </w:r>
      <w:r w:rsidR="00E91EF1">
        <w:instrText xml:space="preserve"> ADDIN EN.CITE.DATA </w:instrText>
      </w:r>
      <w:r w:rsidR="00E91EF1">
        <w:fldChar w:fldCharType="end"/>
      </w:r>
      <w:r w:rsidR="00E91EF1">
        <w:fldChar w:fldCharType="separate"/>
      </w:r>
      <w:hyperlink w:anchor="_ENREF_48" w:tooltip="Noid, 2008 #63" w:history="1">
        <w:r w:rsidR="00E91EF1" w:rsidRPr="00E91EF1">
          <w:rPr>
            <w:noProof/>
            <w:vertAlign w:val="superscript"/>
          </w:rPr>
          <w:t>48</w:t>
        </w:r>
      </w:hyperlink>
      <w:r w:rsidR="00E91EF1" w:rsidRPr="00E91EF1">
        <w:rPr>
          <w:noProof/>
          <w:vertAlign w:val="superscript"/>
        </w:rPr>
        <w:t xml:space="preserve">, </w:t>
      </w:r>
      <w:hyperlink w:anchor="_ENREF_49" w:tooltip="Noid, 2008 #64" w:history="1">
        <w:r w:rsidR="00E91EF1" w:rsidRPr="00E91EF1">
          <w:rPr>
            <w:noProof/>
            <w:vertAlign w:val="superscript"/>
          </w:rPr>
          <w:t>49</w:t>
        </w:r>
      </w:hyperlink>
      <w:r w:rsidR="00E91EF1" w:rsidRPr="00E91EF1">
        <w:rPr>
          <w:noProof/>
          <w:vertAlign w:val="superscript"/>
        </w:rPr>
        <w:t xml:space="preserve">, </w:t>
      </w:r>
      <w:hyperlink w:anchor="_ENREF_57" w:tooltip="Ayton, 2007 #50" w:history="1">
        <w:r w:rsidR="00E91EF1" w:rsidRPr="00E91EF1">
          <w:rPr>
            <w:noProof/>
            <w:vertAlign w:val="superscript"/>
          </w:rPr>
          <w:t>57</w:t>
        </w:r>
      </w:hyperlink>
      <w:r w:rsidR="00E91EF1" w:rsidRPr="00E91EF1">
        <w:rPr>
          <w:noProof/>
          <w:vertAlign w:val="superscript"/>
        </w:rPr>
        <w:t xml:space="preserve">, </w:t>
      </w:r>
      <w:hyperlink w:anchor="_ENREF_69" w:tooltip="Ayton, 2009 #62" w:history="1">
        <w:r w:rsidR="00E91EF1" w:rsidRPr="00E91EF1">
          <w:rPr>
            <w:noProof/>
            <w:vertAlign w:val="superscript"/>
          </w:rPr>
          <w:t>69</w:t>
        </w:r>
      </w:hyperlink>
      <w:r w:rsidR="00E91EF1" w:rsidRPr="00E91EF1">
        <w:rPr>
          <w:noProof/>
          <w:vertAlign w:val="superscript"/>
        </w:rPr>
        <w:t xml:space="preserve">, </w:t>
      </w:r>
      <w:hyperlink w:anchor="_ENREF_70" w:tooltip="Hills, 2010 #65" w:history="1">
        <w:r w:rsidR="00E91EF1" w:rsidRPr="00E91EF1">
          <w:rPr>
            <w:noProof/>
            <w:vertAlign w:val="superscript"/>
          </w:rPr>
          <w:t>70</w:t>
        </w:r>
      </w:hyperlink>
      <w:r w:rsidR="00E91EF1">
        <w:fldChar w:fldCharType="end"/>
      </w:r>
    </w:p>
    <w:p w14:paraId="25F0E600" w14:textId="77777777" w:rsidR="00AA391D" w:rsidRPr="00D421A1" w:rsidRDefault="00AA391D" w:rsidP="00807DCD">
      <w:pPr>
        <w:pStyle w:val="08ArticleText"/>
        <w:spacing w:line="276" w:lineRule="auto"/>
      </w:pPr>
    </w:p>
    <w:p w14:paraId="25B45436" w14:textId="77777777" w:rsidR="00165F07" w:rsidRPr="00D421A1" w:rsidRDefault="00165F07" w:rsidP="00807DCD">
      <w:pPr>
        <w:pStyle w:val="04AHeading"/>
        <w:spacing w:line="276" w:lineRule="auto"/>
      </w:pPr>
      <w:r w:rsidRPr="00D421A1">
        <w:t>2 Coarse-grained modelling: basic ideas</w:t>
      </w:r>
    </w:p>
    <w:p w14:paraId="120F56AA" w14:textId="77777777" w:rsidR="00165F07" w:rsidRPr="00D421A1" w:rsidRDefault="00165F07" w:rsidP="00807DCD">
      <w:pPr>
        <w:pStyle w:val="08ArticleText"/>
        <w:spacing w:line="276" w:lineRule="auto"/>
      </w:pPr>
    </w:p>
    <w:p w14:paraId="717C7053" w14:textId="246ABF1A" w:rsidR="00165F07" w:rsidRPr="00D421A1" w:rsidRDefault="00165F07" w:rsidP="00807DCD">
      <w:pPr>
        <w:pStyle w:val="08ArticleText"/>
        <w:spacing w:line="276" w:lineRule="auto"/>
      </w:pPr>
      <w:r w:rsidRPr="00D421A1">
        <w:t>The fundamental concepts related to coarse-graining root deeply into developments of statistical mechanics and the study of phase-transitions near t</w:t>
      </w:r>
      <w:r w:rsidR="001A25EB">
        <w:t>he critical point. These studies</w:t>
      </w:r>
      <w:r w:rsidRPr="00D421A1">
        <w:t xml:space="preserve"> evidenced how in such regions of the phase diagram the behaviour of the single particles become less relevant, while collective phenomena dominate the global behaviour of the system</w:t>
      </w:r>
      <w:r w:rsidR="001A25EB">
        <w:t>.</w:t>
      </w:r>
      <w:hyperlink w:anchor="_ENREF_71" w:tooltip="Kadanoff, 2000 #66" w:history="1">
        <w:r w:rsidR="00E91EF1">
          <w:fldChar w:fldCharType="begin">
            <w:fldData xml:space="preserve">PEVuZE5vdGU+PENpdGU+PEF1dGhvcj5LYWRhbm9mZjwvQXV0aG9yPjxZZWFyPjIwMDA8L1llYXI+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</w:fldData>
          </w:fldChar>
        </w:r>
        <w:r w:rsidR="00E91EF1">
          <w:instrText xml:space="preserve"> ADDIN EN.CITE </w:instrText>
        </w:r>
        <w:r w:rsidR="00E91EF1">
          <w:fldChar w:fldCharType="begin">
            <w:fldData xml:space="preserve">PEVuZE5vdGU+PENpdGU+PEF1dGhvcj5LYWRhbm9mZjwvQXV0aG9yPjxZZWFyPjIwMDA8L1llYXI+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</w:fldData>
          </w:fldChar>
        </w:r>
        <w:r w:rsidR="00E91EF1">
          <w:instrText xml:space="preserve"> ADDIN EN.CITE.DATA </w:instrText>
        </w:r>
        <w:r w:rsidR="00E91EF1">
          <w:fldChar w:fldCharType="end"/>
        </w:r>
        <w:r w:rsidR="00E91EF1">
          <w:fldChar w:fldCharType="separate"/>
        </w:r>
        <w:r w:rsidR="00E91EF1" w:rsidRPr="00E91EF1">
          <w:rPr>
            <w:noProof/>
            <w:vertAlign w:val="superscript"/>
          </w:rPr>
          <w:t>71-73</w:t>
        </w:r>
        <w:r w:rsidR="00E91EF1">
          <w:fldChar w:fldCharType="end"/>
        </w:r>
      </w:hyperlink>
      <w:r w:rsidRPr="00D421A1">
        <w:t xml:space="preserve"> Although not necessarily near critical points, </w:t>
      </w:r>
      <w:proofErr w:type="gramStart"/>
      <w:r w:rsidRPr="00D421A1">
        <w:t>soft-matter systems, and proteins in particular, are usually characterised by a rather complex phase diagram</w:t>
      </w:r>
      <w:proofErr w:type="gramEnd"/>
      <w:r w:rsidRPr="00D421A1">
        <w:t>, and at room conditions they often lay in marginally stable regions near several phase transition crossings</w:t>
      </w:r>
      <w:r w:rsidR="001A25EB">
        <w:t>.</w:t>
      </w:r>
      <w:hyperlink w:anchor="_ENREF_74" w:tooltip="Hoang, 2004 #69" w:history="1">
        <w:r w:rsidR="00E91EF1">
          <w:fldChar w:fldCharType="begin">
            <w:fldData xml:space="preserve">PEVuZE5vdGU+PENpdGU+PEF1dGhvcj5Ib2FuZzwvQXV0aG9yPjxZZWFyPjIwMDQ8L1llYXI+PFJl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</w:fldData>
          </w:fldChar>
        </w:r>
        <w:r w:rsidR="00E91EF1">
          <w:instrText xml:space="preserve"> ADDIN EN.CITE </w:instrText>
        </w:r>
        <w:r w:rsidR="00E91EF1">
          <w:fldChar w:fldCharType="begin">
            <w:fldData xml:space="preserve">PEVuZE5vdGU+PENpdGU+PEF1dGhvcj5Ib2FuZzwvQXV0aG9yPjxZZWFyPjIwMDQ8L1llYXI+PFJl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</w:fldData>
          </w:fldChar>
        </w:r>
        <w:r w:rsidR="00E91EF1">
          <w:instrText xml:space="preserve"> ADDIN EN.CITE.DATA </w:instrText>
        </w:r>
        <w:r w:rsidR="00E91EF1">
          <w:fldChar w:fldCharType="end"/>
        </w:r>
        <w:r w:rsidR="00E91EF1">
          <w:fldChar w:fldCharType="separate"/>
        </w:r>
        <w:r w:rsidR="00E91EF1" w:rsidRPr="00E91EF1">
          <w:rPr>
            <w:noProof/>
            <w:vertAlign w:val="superscript"/>
          </w:rPr>
          <w:t>74</w:t>
        </w:r>
        <w:r w:rsidR="00E91EF1">
          <w:fldChar w:fldCharType="end"/>
        </w:r>
      </w:hyperlink>
      <w:r w:rsidRPr="00D421A1">
        <w:t xml:space="preserve"> This suggests that several of the physical properties of a polymer may be understood employing a description that is at a coarser resolution of the atomic one (for example: </w:t>
      </w:r>
      <w:hyperlink w:anchor="_ENREF_75" w:tooltip="Banavar, 2004 #70" w:history="1">
        <w:r w:rsidR="00E91EF1">
          <w:fldChar w:fldCharType="begin">
            <w:fldData xml:space="preserve">PEVuZE5vdGU+PENpdGU+PEF1dGhvcj5CYW5hdmFyPC9BdXRob3I+PFllYXI+MjAwNDwvWWVhcj48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</w:fldData>
          </w:fldChar>
        </w:r>
        <w:r w:rsidR="00E91EF1">
          <w:instrText xml:space="preserve"> ADDIN EN.CITE </w:instrText>
        </w:r>
        <w:r w:rsidR="00E91EF1">
          <w:fldChar w:fldCharType="begin">
            <w:fldData xml:space="preserve">PEVuZE5vdGU+PENpdGU+PEF1dGhvcj5CYW5hdmFyPC9BdXRob3I+PFllYXI+MjAwNDwvWWVhcj48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</w:fldData>
          </w:fldChar>
        </w:r>
        <w:r w:rsidR="00E91EF1">
          <w:instrText xml:space="preserve"> ADDIN EN.CITE.DATA </w:instrText>
        </w:r>
        <w:r w:rsidR="00E91EF1">
          <w:fldChar w:fldCharType="end"/>
        </w:r>
        <w:r w:rsidR="00E91EF1">
          <w:fldChar w:fldCharType="separate"/>
        </w:r>
        <w:r w:rsidR="00E91EF1" w:rsidRPr="00E91EF1">
          <w:rPr>
            <w:noProof/>
            <w:vertAlign w:val="superscript"/>
          </w:rPr>
          <w:t>75-79</w:t>
        </w:r>
        <w:r w:rsidR="00E91EF1">
          <w:fldChar w:fldCharType="end"/>
        </w:r>
      </w:hyperlink>
      <w:r w:rsidRPr="00D421A1">
        <w:t xml:space="preserve">). </w:t>
      </w:r>
    </w:p>
    <w:p w14:paraId="4DEE25AD" w14:textId="63284D4A" w:rsidR="00165F07" w:rsidRDefault="00165F07" w:rsidP="00807DCD">
      <w:pPr>
        <w:pStyle w:val="08ArticleText"/>
        <w:spacing w:line="276" w:lineRule="auto"/>
      </w:pPr>
      <w:r w:rsidRPr="00D421A1">
        <w:t xml:space="preserve">Restricting our discussion to biological systems, the first CG model for proteins </w:t>
      </w:r>
      <w:r w:rsidR="001A25EB">
        <w:t>was</w:t>
      </w:r>
      <w:r w:rsidRPr="00D421A1">
        <w:t xml:space="preserve"> proposed again by Levitt and </w:t>
      </w:r>
      <w:proofErr w:type="spellStart"/>
      <w:r w:rsidRPr="00D421A1">
        <w:t>Warshel</w:t>
      </w:r>
      <w:proofErr w:type="spellEnd"/>
      <w:r w:rsidRPr="00D421A1">
        <w:t xml:space="preserve"> </w:t>
      </w:r>
      <w:hyperlink w:anchor="_ENREF_80" w:tooltip="Levitt, 1975 #75" w:history="1">
        <w:r w:rsidR="00E91EF1">
          <w:fldChar w:fldCharType="begin"/>
        </w:r>
        <w:r w:rsidR="00E91EF1">
          <w:instrText xml:space="preserve"> ADDIN EN.CITE &lt;EndNote&gt;&lt;Cite&gt;&lt;Author&gt;Levitt&lt;/Author&gt;&lt;Year&gt;1975&lt;/Year&gt;&lt;RecNum&gt;75&lt;/RecNum&gt;&lt;DisplayText&gt;&lt;style face="superscript"&gt;80&lt;/style&gt;&lt;/DisplayText&gt;&lt;record&gt;&lt;rec-number&gt;75&lt;/rec-number&gt;&lt;foreign-keys&gt;&lt;key app="EN" db-id="02pxvzrwkspp2hexfr15ztab9va2zt52sd9w"&gt;75&lt;/key&gt;&lt;/foreign-keys&gt;&lt;ref-type name="Journal Article"&gt;17&lt;/ref-type&gt;&lt;contributors&gt;&lt;authors&gt;&lt;author&gt;Levitt, M.&lt;/author&gt;&lt;author&gt;Warshel, A.&lt;/author&gt;&lt;/authors&gt;&lt;/contributors&gt;&lt;auth-address&gt;Weizmann Inst Sci,Dept Chem Phys,Rehovoth,Israel&lt;/auth-address&gt;&lt;titles&gt;&lt;title&gt;Computer-Simulation of Protein Folding&lt;/title&gt;&lt;secondary-title&gt;Nature&lt;/secondary-title&gt;&lt;alt-title&gt;Nature&lt;/alt-title&gt;&lt;/titles&gt;&lt;periodical&gt;&lt;full-title&gt;Nature&lt;/full-title&gt;&lt;abbr-1&gt;Nature&lt;/abbr-1&gt;&lt;/periodical&gt;&lt;alt-periodical&gt;&lt;full-title&gt;Nature&lt;/full-title&gt;&lt;abbr-1&gt;Nature&lt;/abbr-1&gt;&lt;/alt-periodical&gt;&lt;pages&gt;694-698&lt;/pages&gt;&lt;volume&gt;253&lt;/volume&gt;&lt;number&gt;5494&lt;/number&gt;&lt;dates&gt;&lt;year&gt;1975&lt;/year&gt;&lt;/dates&gt;&lt;isbn&gt;0028-0836&lt;/isbn&gt;&lt;accession-num&gt;WOS:A1975V689000024&lt;/accession-num&gt;&lt;urls&gt;&lt;related-urls&gt;&lt;url&gt;&amp;lt;Go to ISI&amp;gt;://WOS:A1975V689000024&lt;/url&gt;&lt;/related-urls&gt;&lt;/urls&gt;&lt;electronic-resource-num&gt;Doi 10.1038/253694a0&lt;/electronic-resource-num&gt;&lt;language&gt;English&lt;/language&gt;&lt;/record&gt;&lt;/Cite&gt;&lt;/EndNote&gt;</w:instrText>
        </w:r>
        <w:r w:rsidR="00E91EF1">
          <w:fldChar w:fldCharType="separate"/>
        </w:r>
        <w:r w:rsidR="00E91EF1" w:rsidRPr="00E91EF1">
          <w:rPr>
            <w:noProof/>
            <w:vertAlign w:val="superscript"/>
          </w:rPr>
          <w:t>80</w:t>
        </w:r>
        <w:r w:rsidR="00E91EF1">
          <w:fldChar w:fldCharType="end"/>
        </w:r>
      </w:hyperlink>
      <w:r w:rsidRPr="00D421A1">
        <w:t xml:space="preserve">. The original model made use of single centroids to describe individual amino acids, and of an elastic network to reproduce the folded state structure and predict the folding kinetics. Through the last 40 years, </w:t>
      </w:r>
      <w:r w:rsidRPr="00D421A1">
        <w:lastRenderedPageBreak/>
        <w:t>several coarse grained models have been developed to study polymers, multiphase systems, proteins and nucleic acids, as previously referenced.</w:t>
      </w:r>
    </w:p>
    <w:p w14:paraId="7F0F38E2" w14:textId="77777777" w:rsidR="001A25EB" w:rsidRPr="00D421A1" w:rsidRDefault="001A25EB" w:rsidP="00807DCD">
      <w:pPr>
        <w:pStyle w:val="08ArticleText"/>
        <w:spacing w:line="276" w:lineRule="auto"/>
      </w:pPr>
    </w:p>
    <w:p w14:paraId="44282BB3" w14:textId="66C55BC5" w:rsidR="00165F07" w:rsidRPr="00D421A1" w:rsidRDefault="00165F07" w:rsidP="00807DCD">
      <w:pPr>
        <w:pStyle w:val="08ArticleText"/>
        <w:spacing w:line="276" w:lineRule="auto"/>
      </w:pPr>
      <w:r w:rsidRPr="00D421A1">
        <w:t xml:space="preserve">A coarse graining operation implies the mapping of a finely grained system formed by N particles and described by a Hamiltonian </w:t>
      </w:r>
      <w:proofErr w:type="gramStart"/>
      <w:r w:rsidRPr="00D421A1">
        <w:rPr>
          <w:i/>
        </w:rPr>
        <w:t>H</w:t>
      </w:r>
      <w:r w:rsidRPr="00D421A1">
        <w:rPr>
          <w:i/>
          <w:vertAlign w:val="subscript"/>
        </w:rPr>
        <w:t>N</w:t>
      </w:r>
      <w:r w:rsidRPr="00D421A1">
        <w:rPr>
          <w:i/>
        </w:rPr>
        <w:t>(</w:t>
      </w:r>
      <w:proofErr w:type="gramEnd"/>
      <w:r w:rsidRPr="00D421A1">
        <w:rPr>
          <w:rFonts w:ascii="Symbol" w:hAnsi="Symbol"/>
          <w:b/>
          <w:i/>
        </w:rPr>
        <w:t></w:t>
      </w:r>
      <w:r w:rsidRPr="00D421A1">
        <w:rPr>
          <w:i/>
        </w:rPr>
        <w:t>)</w:t>
      </w:r>
      <w:r w:rsidRPr="00D421A1">
        <w:t xml:space="preserve">, defined by a set of parameters </w:t>
      </w:r>
      <w:r w:rsidRPr="00D421A1">
        <w:rPr>
          <w:rFonts w:ascii="Symbol" w:hAnsi="Symbol"/>
          <w:b/>
          <w:i/>
        </w:rPr>
        <w:t></w:t>
      </w:r>
      <w:r w:rsidR="00516F05">
        <w:rPr>
          <w:rFonts w:ascii="Symbol" w:hAnsi="Symbol"/>
          <w:b/>
          <w:i/>
        </w:rPr>
        <w:t></w:t>
      </w:r>
      <w:r w:rsidRPr="00D421A1">
        <w:rPr>
          <w:i/>
        </w:rPr>
        <w:t xml:space="preserve"> </w:t>
      </w:r>
      <w:r w:rsidRPr="00D421A1">
        <w:t xml:space="preserve">onto a second system composed by M &lt; N particles and responding to a new Hamiltonian </w:t>
      </w:r>
      <w:r w:rsidRPr="00D421A1">
        <w:rPr>
          <w:i/>
        </w:rPr>
        <w:t>H</w:t>
      </w:r>
      <w:r w:rsidRPr="00D421A1">
        <w:rPr>
          <w:i/>
          <w:vertAlign w:val="subscript"/>
        </w:rPr>
        <w:t>M</w:t>
      </w:r>
      <w:r w:rsidRPr="00D421A1">
        <w:rPr>
          <w:i/>
        </w:rPr>
        <w:t>(</w:t>
      </w:r>
      <w:r w:rsidRPr="00D421A1">
        <w:rPr>
          <w:rFonts w:ascii="Symbol" w:hAnsi="Symbol"/>
          <w:b/>
          <w:i/>
        </w:rPr>
        <w:t></w:t>
      </w:r>
      <w:r w:rsidRPr="00D421A1">
        <w:rPr>
          <w:i/>
        </w:rPr>
        <w:t>)</w:t>
      </w:r>
      <w:r w:rsidRPr="00D421A1">
        <w:t xml:space="preserve">, which will depend on another set of parameters </w:t>
      </w:r>
      <w:r w:rsidRPr="00D421A1">
        <w:rPr>
          <w:rFonts w:ascii="Symbol" w:hAnsi="Symbol"/>
          <w:b/>
          <w:i/>
        </w:rPr>
        <w:t></w:t>
      </w:r>
      <w:r w:rsidRPr="00D421A1">
        <w:t xml:space="preserve">. </w:t>
      </w:r>
    </w:p>
    <w:p w14:paraId="5421414D" w14:textId="77777777" w:rsidR="00165F07" w:rsidRPr="00D421A1" w:rsidRDefault="00165F07" w:rsidP="00807DCD">
      <w:pPr>
        <w:pStyle w:val="08ArticleText"/>
        <w:spacing w:line="276" w:lineRule="auto"/>
      </w:pPr>
      <w:r w:rsidRPr="00D421A1">
        <w:t xml:space="preserve">The mapping operation requires a transformation connecting the N and M particles of the two systems. Moreover, the mapping Hamiltonian </w:t>
      </w:r>
      <w:proofErr w:type="gramStart"/>
      <w:r w:rsidRPr="00D421A1">
        <w:rPr>
          <w:i/>
        </w:rPr>
        <w:t>H</w:t>
      </w:r>
      <w:r w:rsidRPr="00D421A1">
        <w:rPr>
          <w:i/>
          <w:vertAlign w:val="subscript"/>
        </w:rPr>
        <w:t>M</w:t>
      </w:r>
      <w:r w:rsidRPr="00D421A1">
        <w:rPr>
          <w:i/>
        </w:rPr>
        <w:t>(</w:t>
      </w:r>
      <w:proofErr w:type="gramEnd"/>
      <w:r w:rsidRPr="00D421A1">
        <w:rPr>
          <w:b/>
          <w:i/>
        </w:rPr>
        <w:t></w:t>
      </w:r>
      <w:r w:rsidRPr="00D421A1">
        <w:rPr>
          <w:i/>
        </w:rPr>
        <w:t>)</w:t>
      </w:r>
      <w:r w:rsidRPr="00D421A1">
        <w:t xml:space="preserve"> must be such that the partition function </w:t>
      </w:r>
      <w:r w:rsidRPr="00D421A1">
        <w:rPr>
          <w:i/>
        </w:rPr>
        <w:t>Z</w:t>
      </w:r>
      <w:r w:rsidRPr="00D421A1">
        <w:rPr>
          <w:i/>
          <w:vertAlign w:val="subscript"/>
        </w:rPr>
        <w:t>M</w:t>
      </w:r>
      <w:r w:rsidRPr="00D421A1">
        <w:t>:</w:t>
      </w:r>
    </w:p>
    <w:p w14:paraId="1AD3078F" w14:textId="77777777" w:rsidR="00165F07" w:rsidRPr="00D421A1" w:rsidRDefault="00165F07" w:rsidP="00165F07">
      <w:pPr>
        <w:pStyle w:val="08ArticleText"/>
      </w:pPr>
    </w:p>
    <w:p w14:paraId="2CD5B199" w14:textId="77777777" w:rsidR="00724CF7" w:rsidRPr="00D421A1" w:rsidRDefault="00724CF7" w:rsidP="00165F07">
      <w:pPr>
        <w:pStyle w:val="08ArticleText"/>
      </w:pPr>
    </w:p>
    <w:p w14:paraId="1D0AFA59" w14:textId="49E22713" w:rsidR="00165F07" w:rsidRPr="00D421A1" w:rsidRDefault="00CF293F" w:rsidP="00165F07">
      <w:pPr>
        <w:pStyle w:val="08ArticleText"/>
      </w:pPr>
      <m:oMath>
        <m:sSub>
          <m:sSubPr>
            <m:ctrlPr>
              <w:rPr>
                <w:rFonts w:ascii="Cambria Math" w:hAnsi="Cambria Math"/>
                <w:i/>
              </w:rPr>
            </m:ctrlPr>
          </m:sSubPr>
          <m:e>
            <m:r>
              <w:rPr>
                <w:rFonts w:ascii="STIXGeneral-Regular" w:hAnsi="STIXGeneral-Regular" w:cs="STIXGeneral-Regular"/>
              </w:rPr>
              <m:t>Z</m:t>
            </m:r>
          </m:e>
          <m:sub>
            <m:r>
              <w:rPr>
                <w:rFonts w:ascii="STIXGeneral-Regular" w:hAnsi="STIXGeneral-Regular" w:cs="STIXGeneral-Regular"/>
              </w:rPr>
              <m:t>M</m:t>
            </m:r>
          </m:sub>
        </m:sSub>
        <m:r>
          <w:rPr>
            <w:rFonts w:ascii="Cambria Math" w:hAnsi="Cambria Math"/>
          </w:rPr>
          <m:t xml:space="preserve">= </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STIXGeneral-Regular" w:hAnsi="STIXGeneral-Regular" w:cs="STIXGeneral-Regular"/>
                  </w:rPr>
                  <m:t>e</m:t>
                </m:r>
              </m:e>
              <m:sup>
                <m:r>
                  <w:rPr>
                    <w:rFonts w:ascii="Cambria Math" w:hAnsi="Cambria Math"/>
                  </w:rPr>
                  <m:t>-</m:t>
                </m:r>
                <m:r>
                  <w:rPr>
                    <w:rFonts w:ascii="STIXGeneral-Regular" w:hAnsi="STIXGeneral-Regular" w:cs="STIXGeneral-Regular"/>
                  </w:rPr>
                  <m:t>β</m:t>
                </m:r>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M</m:t>
                    </m:r>
                  </m:sub>
                </m:sSub>
              </m:sup>
            </m:sSup>
            <m:r>
              <w:rPr>
                <w:rFonts w:ascii="STIXGeneral-Regular" w:hAnsi="STIXGeneral-Regular" w:cs="STIXGeneral-Regular"/>
              </w:rPr>
              <m:t>d</m:t>
            </m:r>
            <m:sSub>
              <m:sSubPr>
                <m:ctrlPr>
                  <w:rPr>
                    <w:rFonts w:ascii="Cambria Math" w:hAnsi="Cambria Math"/>
                    <w:i/>
                  </w:rPr>
                </m:ctrlPr>
              </m:sSubPr>
              <m:e>
                <m:r>
                  <m:rPr>
                    <m:sty m:val="p"/>
                  </m:rPr>
                  <w:rPr>
                    <w:rFonts w:ascii="Cambria Math" w:hAnsi="Cambria Math"/>
                  </w:rPr>
                  <m:t>Γ</m:t>
                </m:r>
              </m:e>
              <m:sub>
                <m:r>
                  <w:rPr>
                    <w:rFonts w:ascii="STIXGeneral-Regular" w:hAnsi="STIXGeneral-Regular" w:cs="STIXGeneral-Regular"/>
                  </w:rPr>
                  <m:t>M</m:t>
                </m:r>
              </m:sub>
            </m:sSub>
          </m:e>
        </m:nary>
      </m:oMath>
      <w:r w:rsidR="00165F07" w:rsidRPr="00D421A1">
        <w:t xml:space="preserve">             </w:t>
      </w:r>
      <w:r w:rsidR="004E1DE9" w:rsidRPr="00D421A1">
        <w:t xml:space="preserve">                                                                       </w:t>
      </w:r>
      <w:r w:rsidR="00891293">
        <w:t xml:space="preserve">     </w:t>
      </w:r>
      <w:r w:rsidR="004E1DE9" w:rsidRPr="00D421A1">
        <w:t xml:space="preserve">  </w:t>
      </w:r>
      <w:r w:rsidR="00165F07" w:rsidRPr="00D421A1">
        <w:t>(2.1)</w:t>
      </w:r>
    </w:p>
    <w:p w14:paraId="4932F1E9" w14:textId="77777777" w:rsidR="00165F07" w:rsidRPr="00D421A1" w:rsidRDefault="00165F07" w:rsidP="00165F07">
      <w:pPr>
        <w:pStyle w:val="08ArticleText"/>
      </w:pPr>
    </w:p>
    <w:p w14:paraId="42775FB8" w14:textId="77777777" w:rsidR="00724CF7" w:rsidRPr="00D421A1" w:rsidRDefault="00724CF7" w:rsidP="00165F07">
      <w:pPr>
        <w:pStyle w:val="08ArticleText"/>
      </w:pPr>
    </w:p>
    <w:p w14:paraId="789FFB25" w14:textId="77777777" w:rsidR="00165F07" w:rsidRPr="00D421A1" w:rsidRDefault="00165F07" w:rsidP="00165F07">
      <w:pPr>
        <w:pStyle w:val="08ArticleText"/>
      </w:pPr>
      <w:r w:rsidRPr="00D421A1">
        <w:t>Is distributed according to the statistical distribution of the starting system.</w:t>
      </w:r>
    </w:p>
    <w:p w14:paraId="2C72AA76" w14:textId="77777777" w:rsidR="00165F07" w:rsidRPr="00D421A1" w:rsidRDefault="00165F07" w:rsidP="00165F07">
      <w:pPr>
        <w:pStyle w:val="08ArticleText"/>
      </w:pPr>
      <w:r w:rsidRPr="00D421A1">
        <w:t>In other words:</w:t>
      </w:r>
    </w:p>
    <w:p w14:paraId="4602399F" w14:textId="77777777" w:rsidR="00165F07" w:rsidRPr="00D421A1" w:rsidRDefault="00165F07" w:rsidP="00165F07">
      <w:pPr>
        <w:pStyle w:val="08ArticleText"/>
        <w:rPr>
          <w:b/>
        </w:rPr>
      </w:pPr>
    </w:p>
    <w:p w14:paraId="5E6970E9" w14:textId="77777777" w:rsidR="00724CF7" w:rsidRPr="00D421A1" w:rsidRDefault="00724CF7" w:rsidP="00165F07">
      <w:pPr>
        <w:pStyle w:val="08ArticleText"/>
        <w:rPr>
          <w:b/>
        </w:rPr>
      </w:pPr>
    </w:p>
    <w:p w14:paraId="0E1D86EB" w14:textId="7B4679E7" w:rsidR="00165F07" w:rsidRPr="00891293" w:rsidRDefault="00CF293F" w:rsidP="00891293">
      <w:pPr>
        <w:pStyle w:val="08ArticleText"/>
        <w:spacing w:line="360" w:lineRule="auto"/>
        <w:rPr>
          <w:b/>
        </w:rPr>
      </w:pPr>
      <m:oMath>
        <m:sSub>
          <m:sSubPr>
            <m:ctrlPr>
              <w:rPr>
                <w:rFonts w:ascii="Cambria Math" w:hAnsi="Cambria Math"/>
                <w:i/>
              </w:rPr>
            </m:ctrlPr>
          </m:sSubPr>
          <m:e>
            <m:r>
              <w:rPr>
                <w:rFonts w:ascii="STIXGeneral-Regular" w:hAnsi="STIXGeneral-Regular" w:cs="STIXGeneral-Regular"/>
              </w:rPr>
              <m:t>Z</m:t>
            </m:r>
          </m:e>
          <m:sub>
            <m:r>
              <w:rPr>
                <w:rFonts w:ascii="STIXGeneral-Regular" w:hAnsi="STIXGeneral-Regular" w:cs="STIXGeneral-Regular"/>
              </w:rPr>
              <m:t>M</m:t>
            </m:r>
          </m:sub>
        </m:sSub>
        <m:r>
          <w:rPr>
            <w:rFonts w:ascii="Cambria Math" w:hAnsi="Cambria Math"/>
          </w:rPr>
          <m:t xml:space="preserve">= </m:t>
        </m:r>
        <m:nary>
          <m:naryPr>
            <m:limLoc m:val="undOvr"/>
            <m:subHide m:val="1"/>
            <m:supHide m:val="1"/>
            <m:ctrlPr>
              <w:rPr>
                <w:rFonts w:ascii="Cambria Math" w:hAnsi="Cambria Math"/>
                <w:i/>
              </w:rPr>
            </m:ctrlPr>
          </m:naryPr>
          <m:sub/>
          <m:sup/>
          <m:e>
            <m:r>
              <m:rPr>
                <m:sty m:val="p"/>
              </m:rPr>
              <w:rPr>
                <w:rFonts w:ascii="Cambria Math" w:hAnsi="Cambria Math"/>
              </w:rPr>
              <m:t>Ξ</m:t>
            </m:r>
            <m:r>
              <w:rPr>
                <w:rFonts w:ascii="Cambria Math" w:hAnsi="Cambria Math"/>
              </w:rPr>
              <m:t>(</m:t>
            </m:r>
            <m:sSub>
              <m:sSubPr>
                <m:ctrlPr>
                  <w:rPr>
                    <w:rFonts w:ascii="Cambria Math" w:hAnsi="Cambria Math"/>
                    <w:i/>
                  </w:rPr>
                </m:ctrlPr>
              </m:sSubPr>
              <m:e>
                <m:r>
                  <m:rPr>
                    <m:sty m:val="bi"/>
                  </m:rPr>
                  <w:rPr>
                    <w:rFonts w:ascii="STIXGeneral-Regular" w:hAnsi="STIXGeneral-Regular" w:cs="STIXGeneral-Regular"/>
                  </w:rPr>
                  <m:t>r</m:t>
                </m:r>
              </m:e>
              <m:sub>
                <m:r>
                  <w:rPr>
                    <w:rFonts w:ascii="STIXGeneral-Regular" w:hAnsi="STIXGeneral-Regular" w:cs="STIXGeneral-Regular"/>
                  </w:rPr>
                  <m:t>N</m:t>
                </m:r>
              </m:sub>
            </m:sSub>
            <m:r>
              <w:rPr>
                <w:rFonts w:ascii="Cambria Math" w:hAnsi="Cambria Math"/>
              </w:rPr>
              <m:t>,</m:t>
            </m:r>
            <m:sSub>
              <m:sSubPr>
                <m:ctrlPr>
                  <w:rPr>
                    <w:rFonts w:ascii="Cambria Math" w:hAnsi="Cambria Math"/>
                    <w:i/>
                  </w:rPr>
                </m:ctrlPr>
              </m:sSubPr>
              <m:e>
                <m:r>
                  <m:rPr>
                    <m:sty m:val="bi"/>
                  </m:rPr>
                  <w:rPr>
                    <w:rFonts w:ascii="STIXGeneral-Regular" w:hAnsi="STIXGeneral-Regular" w:cs="STIXGeneral-Regular"/>
                  </w:rPr>
                  <m:t>p</m:t>
                </m:r>
              </m:e>
              <m:sub>
                <m:r>
                  <w:rPr>
                    <w:rFonts w:ascii="STIXGeneral-Regular" w:hAnsi="STIXGeneral-Regular" w:cs="STIXGeneral-Regular"/>
                  </w:rPr>
                  <m:t>N</m:t>
                </m:r>
              </m:sub>
            </m:sSub>
            <m:r>
              <w:rPr>
                <w:rFonts w:ascii="Cambria Math" w:hAnsi="Cambria Math" w:hint="eastAsia"/>
              </w:rPr>
              <m:t>→</m:t>
            </m:r>
            <m:sSub>
              <m:sSubPr>
                <m:ctrlPr>
                  <w:rPr>
                    <w:rFonts w:ascii="Cambria Math" w:hAnsi="Cambria Math"/>
                    <w:b/>
                    <w:i/>
                  </w:rPr>
                </m:ctrlPr>
              </m:sSubPr>
              <m:e>
                <m:r>
                  <m:rPr>
                    <m:sty m:val="bi"/>
                  </m:rPr>
                  <w:rPr>
                    <w:rFonts w:ascii="STIXGeneral-Regular" w:hAnsi="STIXGeneral-Regular" w:cs="STIXGeneral-Regular"/>
                  </w:rPr>
                  <m:t>r</m:t>
                </m:r>
              </m:e>
              <m:sub>
                <m:r>
                  <w:rPr>
                    <w:rFonts w:ascii="STIXGeneral-Regular" w:hAnsi="STIXGeneral-Regular" w:cs="STIXGeneral-Regular"/>
                  </w:rPr>
                  <m:t>M</m:t>
                </m:r>
              </m:sub>
            </m:sSub>
            <m:r>
              <w:rPr>
                <w:rFonts w:ascii="Cambria Math" w:hAnsi="Cambria Math"/>
              </w:rPr>
              <m:t>,</m:t>
            </m:r>
            <m:sSub>
              <m:sSubPr>
                <m:ctrlPr>
                  <w:rPr>
                    <w:rFonts w:ascii="Cambria Math" w:hAnsi="Cambria Math"/>
                    <w:i/>
                  </w:rPr>
                </m:ctrlPr>
              </m:sSubPr>
              <m:e>
                <m:r>
                  <m:rPr>
                    <m:sty m:val="bi"/>
                  </m:rPr>
                  <w:rPr>
                    <w:rFonts w:ascii="STIXGeneral-Regular" w:hAnsi="STIXGeneral-Regular" w:cs="STIXGeneral-Regular"/>
                  </w:rPr>
                  <m:t>p</m:t>
                </m:r>
              </m:e>
              <m:sub>
                <m:r>
                  <w:rPr>
                    <w:rFonts w:ascii="STIXGeneral-Regular" w:hAnsi="STIXGeneral-Regular" w:cs="STIXGeneral-Regular"/>
                  </w:rPr>
                  <m:t>M</m:t>
                </m:r>
              </m:sub>
            </m:sSub>
            <m:r>
              <w:rPr>
                <w:rFonts w:ascii="Cambria Math" w:hAnsi="Cambria Math"/>
              </w:rPr>
              <m:t>)</m:t>
            </m:r>
            <m:sSup>
              <m:sSupPr>
                <m:ctrlPr>
                  <w:rPr>
                    <w:rFonts w:ascii="Cambria Math" w:hAnsi="Cambria Math"/>
                    <w:i/>
                  </w:rPr>
                </m:ctrlPr>
              </m:sSupPr>
              <m:e>
                <m:r>
                  <w:rPr>
                    <w:rFonts w:ascii="STIXGeneral-Regular" w:hAnsi="STIXGeneral-Regular" w:cs="STIXGeneral-Regular"/>
                  </w:rPr>
                  <m:t>e</m:t>
                </m:r>
              </m:e>
              <m:sup>
                <m:r>
                  <w:rPr>
                    <w:rFonts w:ascii="Cambria Math" w:hAnsi="Cambria Math"/>
                  </w:rPr>
                  <m:t>-</m:t>
                </m:r>
                <m:r>
                  <w:rPr>
                    <w:rFonts w:ascii="STIXGeneral-Regular" w:hAnsi="STIXGeneral-Regular" w:cs="STIXGeneral-Regular"/>
                  </w:rPr>
                  <m:t>β</m:t>
                </m:r>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N</m:t>
                    </m:r>
                  </m:sub>
                </m:sSub>
              </m:sup>
            </m:sSup>
            <m:r>
              <w:rPr>
                <w:rFonts w:ascii="STIXGeneral-Regular" w:hAnsi="STIXGeneral-Regular" w:cs="STIXGeneral-Regular"/>
              </w:rPr>
              <m:t>d</m:t>
            </m:r>
            <m:sSub>
              <m:sSubPr>
                <m:ctrlPr>
                  <w:rPr>
                    <w:rFonts w:ascii="Cambria Math" w:hAnsi="Cambria Math"/>
                    <w:i/>
                  </w:rPr>
                </m:ctrlPr>
              </m:sSubPr>
              <m:e>
                <m:r>
                  <m:rPr>
                    <m:sty m:val="p"/>
                  </m:rPr>
                  <w:rPr>
                    <w:rFonts w:ascii="Cambria Math" w:hAnsi="Cambria Math"/>
                  </w:rPr>
                  <m:t>Γ</m:t>
                </m:r>
              </m:e>
              <m:sub>
                <m:r>
                  <w:rPr>
                    <w:rFonts w:ascii="STIXGeneral-Regular" w:hAnsi="STIXGeneral-Regular" w:cs="STIXGeneral-Regular"/>
                  </w:rPr>
                  <m:t>N</m:t>
                </m:r>
              </m:sub>
            </m:sSub>
          </m:e>
        </m:nary>
      </m:oMath>
      <w:r w:rsidR="00165F07" w:rsidRPr="00891293">
        <w:rPr>
          <w:b/>
        </w:rPr>
        <w:t xml:space="preserve"> </w:t>
      </w:r>
      <w:r w:rsidR="004E1DE9" w:rsidRPr="00891293">
        <w:rPr>
          <w:b/>
        </w:rPr>
        <w:t xml:space="preserve">                                    </w:t>
      </w:r>
      <w:r w:rsidR="00891293">
        <w:rPr>
          <w:b/>
        </w:rPr>
        <w:t xml:space="preserve">             </w:t>
      </w:r>
      <w:r w:rsidR="004E1DE9" w:rsidRPr="00891293">
        <w:rPr>
          <w:b/>
        </w:rPr>
        <w:t xml:space="preserve">       </w:t>
      </w:r>
      <w:r w:rsidR="00891293">
        <w:rPr>
          <w:b/>
        </w:rPr>
        <w:t xml:space="preserve">  </w:t>
      </w:r>
      <w:r w:rsidR="004E1DE9" w:rsidRPr="00891293">
        <w:rPr>
          <w:b/>
        </w:rPr>
        <w:t xml:space="preserve"> </w:t>
      </w:r>
      <w:r w:rsidR="004E1DE9" w:rsidRPr="00891293">
        <w:t>(2.2)</w:t>
      </w:r>
    </w:p>
    <w:p w14:paraId="1DCDAAE8" w14:textId="77777777" w:rsidR="00165F07" w:rsidRPr="00D421A1" w:rsidRDefault="00502E5F" w:rsidP="00502E5F">
      <w:pPr>
        <w:pStyle w:val="08ArticleText"/>
        <w:tabs>
          <w:tab w:val="clear" w:pos="198"/>
          <w:tab w:val="left" w:pos="1648"/>
        </w:tabs>
        <w:spacing w:line="360" w:lineRule="auto"/>
        <w:rPr>
          <w:b/>
        </w:rPr>
      </w:pPr>
      <w:r w:rsidRPr="00D421A1">
        <w:rPr>
          <w:b/>
        </w:rPr>
        <w:tab/>
      </w:r>
    </w:p>
    <w:p w14:paraId="76224F55" w14:textId="77777777" w:rsidR="00165F07" w:rsidRPr="00D421A1" w:rsidRDefault="00165F07" w:rsidP="00165F07">
      <w:pPr>
        <w:pStyle w:val="08ArticleText"/>
        <w:rPr>
          <w:b/>
        </w:rPr>
      </w:pPr>
    </w:p>
    <w:p w14:paraId="1D4A73E8" w14:textId="77777777" w:rsidR="00724CF7" w:rsidRPr="00D421A1" w:rsidRDefault="00724CF7" w:rsidP="00807DCD">
      <w:pPr>
        <w:pStyle w:val="08ArticleText"/>
        <w:spacing w:line="276" w:lineRule="auto"/>
      </w:pPr>
      <w:r w:rsidRPr="00D421A1">
        <w:t xml:space="preserve">Where </w:t>
      </w:r>
      <w:proofErr w:type="gramStart"/>
      <m:oMath>
        <m:r>
          <m:rPr>
            <m:sty m:val="p"/>
          </m:rPr>
          <w:rPr>
            <w:rFonts w:ascii="Cambria Math" w:hAnsi="Cambria Math"/>
          </w:rPr>
          <m:t>Ξ</m:t>
        </m:r>
        <m:r>
          <w:rPr>
            <w:rFonts w:ascii="Cambria Math" w:hAnsi="Cambria Math"/>
          </w:rPr>
          <m:t>(</m:t>
        </m:r>
        <w:proofErr w:type="gramEnd"/>
        <m:sSub>
          <m:sSubPr>
            <m:ctrlPr>
              <w:rPr>
                <w:rFonts w:ascii="Cambria Math" w:hAnsi="Cambria Math"/>
                <w:i/>
                <w:sz w:val="20"/>
                <w:szCs w:val="20"/>
              </w:rPr>
            </m:ctrlPr>
          </m:sSubPr>
          <m:e>
            <m:r>
              <m:rPr>
                <m:sty m:val="bi"/>
              </m:rPr>
              <w:rPr>
                <w:rFonts w:ascii="STIXGeneral-Regular" w:hAnsi="STIXGeneral-Regular" w:cs="STIXGeneral-Regular"/>
                <w:sz w:val="20"/>
                <w:szCs w:val="20"/>
              </w:rPr>
              <m:t>r</m:t>
            </m:r>
          </m:e>
          <m:sub>
            <m:r>
              <w:rPr>
                <w:rFonts w:ascii="STIXGeneral-Regular" w:hAnsi="STIXGeneral-Regular" w:cs="STIXGeneral-Regular"/>
                <w:sz w:val="20"/>
                <w:szCs w:val="20"/>
              </w:rPr>
              <m:t>N</m:t>
            </m:r>
          </m:sub>
        </m:sSub>
        <m:r>
          <w:rPr>
            <w:rFonts w:ascii="Cambria Math" w:hAnsi="Cambria Math"/>
            <w:sz w:val="20"/>
            <w:szCs w:val="20"/>
          </w:rPr>
          <m:t>,</m:t>
        </m:r>
        <m:sSub>
          <m:sSubPr>
            <m:ctrlPr>
              <w:rPr>
                <w:rFonts w:ascii="Cambria Math" w:hAnsi="Cambria Math"/>
                <w:i/>
                <w:sz w:val="20"/>
                <w:szCs w:val="20"/>
              </w:rPr>
            </m:ctrlPr>
          </m:sSubPr>
          <m:e>
            <m:r>
              <m:rPr>
                <m:sty m:val="bi"/>
              </m:rPr>
              <w:rPr>
                <w:rFonts w:ascii="STIXGeneral-Regular" w:hAnsi="STIXGeneral-Regular" w:cs="STIXGeneral-Regular"/>
                <w:sz w:val="20"/>
                <w:szCs w:val="20"/>
              </w:rPr>
              <m:t>p</m:t>
            </m:r>
          </m:e>
          <m:sub>
            <m:r>
              <w:rPr>
                <w:rFonts w:ascii="STIXGeneral-Regular" w:hAnsi="STIXGeneral-Regular" w:cs="STIXGeneral-Regular"/>
                <w:sz w:val="20"/>
                <w:szCs w:val="20"/>
              </w:rPr>
              <m:t>N</m:t>
            </m:r>
          </m:sub>
        </m:sSub>
        <m:r>
          <w:rPr>
            <w:rFonts w:ascii="Cambria Math" w:hAnsi="Cambria Math" w:hint="eastAsia"/>
            <w:sz w:val="20"/>
            <w:szCs w:val="20"/>
          </w:rPr>
          <m:t>→</m:t>
        </m:r>
        <m:sSub>
          <m:sSubPr>
            <m:ctrlPr>
              <w:rPr>
                <w:rFonts w:ascii="Cambria Math" w:hAnsi="Cambria Math"/>
                <w:b/>
                <w:i/>
                <w:sz w:val="20"/>
                <w:szCs w:val="20"/>
              </w:rPr>
            </m:ctrlPr>
          </m:sSubPr>
          <m:e>
            <m:r>
              <m:rPr>
                <m:sty m:val="bi"/>
              </m:rPr>
              <w:rPr>
                <w:rFonts w:ascii="STIXGeneral-Regular" w:hAnsi="STIXGeneral-Regular" w:cs="STIXGeneral-Regular"/>
                <w:sz w:val="20"/>
                <w:szCs w:val="20"/>
              </w:rPr>
              <m:t>r</m:t>
            </m:r>
          </m:e>
          <m:sub>
            <m:r>
              <w:rPr>
                <w:rFonts w:ascii="STIXGeneral-Regular" w:hAnsi="STIXGeneral-Regular" w:cs="STIXGeneral-Regular"/>
                <w:sz w:val="20"/>
                <w:szCs w:val="20"/>
              </w:rPr>
              <m:t>M</m:t>
            </m:r>
          </m:sub>
        </m:sSub>
        <m:r>
          <w:rPr>
            <w:rFonts w:ascii="Cambria Math" w:hAnsi="Cambria Math"/>
            <w:sz w:val="20"/>
            <w:szCs w:val="20"/>
          </w:rPr>
          <m:t>,</m:t>
        </m:r>
        <m:sSub>
          <m:sSubPr>
            <m:ctrlPr>
              <w:rPr>
                <w:rFonts w:ascii="Cambria Math" w:hAnsi="Cambria Math"/>
                <w:i/>
                <w:sz w:val="20"/>
                <w:szCs w:val="20"/>
              </w:rPr>
            </m:ctrlPr>
          </m:sSubPr>
          <m:e>
            <m:r>
              <m:rPr>
                <m:sty m:val="bi"/>
              </m:rPr>
              <w:rPr>
                <w:rFonts w:ascii="STIXGeneral-Regular" w:hAnsi="STIXGeneral-Regular" w:cs="STIXGeneral-Regular"/>
                <w:sz w:val="20"/>
                <w:szCs w:val="20"/>
              </w:rPr>
              <m:t>p</m:t>
            </m:r>
          </m:e>
          <m:sub>
            <m:r>
              <w:rPr>
                <w:rFonts w:ascii="STIXGeneral-Regular" w:hAnsi="STIXGeneral-Regular" w:cs="STIXGeneral-Regular"/>
                <w:sz w:val="20"/>
                <w:szCs w:val="20"/>
              </w:rPr>
              <m:t>M</m:t>
            </m:r>
          </m:sub>
        </m:sSub>
        <m:r>
          <w:rPr>
            <w:rFonts w:ascii="Cambria Math" w:hAnsi="Cambria Math"/>
            <w:sz w:val="20"/>
            <w:szCs w:val="20"/>
          </w:rPr>
          <m:t>)</m:t>
        </m:r>
      </m:oMath>
      <w:r w:rsidRPr="00D421A1">
        <w:rPr>
          <w:sz w:val="20"/>
          <w:szCs w:val="20"/>
        </w:rPr>
        <w:t xml:space="preserve"> </w:t>
      </w:r>
      <w:r w:rsidRPr="00D421A1">
        <w:t xml:space="preserve">is the transformation mapping any conformation of the finely grained system </w:t>
      </w:r>
      <w:r w:rsidR="00165F07" w:rsidRPr="00D421A1">
        <w:t xml:space="preserve">into the coarse </w:t>
      </w:r>
      <w:r w:rsidRPr="00D421A1">
        <w:t xml:space="preserve">grained one. </w:t>
      </w:r>
    </w:p>
    <w:p w14:paraId="4C4D40DB" w14:textId="0C69A663" w:rsidR="00165F07" w:rsidRPr="00D421A1" w:rsidRDefault="00516F05" w:rsidP="00807DCD">
      <w:pPr>
        <w:pStyle w:val="08ArticleText"/>
        <w:spacing w:line="276" w:lineRule="auto"/>
      </w:pPr>
      <w:r>
        <w:t>Such t</w:t>
      </w:r>
      <w:r w:rsidR="00724CF7" w:rsidRPr="00D421A1">
        <w:t>r</w:t>
      </w:r>
      <w:r w:rsidR="00165F07" w:rsidRPr="00D421A1">
        <w:t>ansformation is e</w:t>
      </w:r>
      <w:r w:rsidR="00724CF7" w:rsidRPr="00D421A1">
        <w:t>vidently non-</w:t>
      </w:r>
      <w:r w:rsidR="00165F07" w:rsidRPr="00D421A1">
        <w:t>trivial for the following reasons:</w:t>
      </w:r>
    </w:p>
    <w:p w14:paraId="4ABDE687" w14:textId="77777777" w:rsidR="00724CF7" w:rsidRPr="00D421A1" w:rsidRDefault="00724CF7" w:rsidP="00807DCD">
      <w:pPr>
        <w:pStyle w:val="08ArticleText"/>
        <w:spacing w:line="276" w:lineRule="auto"/>
      </w:pPr>
    </w:p>
    <w:p w14:paraId="7241A221" w14:textId="6F8D3E01" w:rsidR="00165F07" w:rsidRPr="00D421A1" w:rsidRDefault="00165F07" w:rsidP="00807DCD">
      <w:pPr>
        <w:pStyle w:val="08ArticleText"/>
        <w:numPr>
          <w:ilvl w:val="0"/>
          <w:numId w:val="14"/>
        </w:numPr>
        <w:spacing w:line="276" w:lineRule="auto"/>
      </w:pPr>
      <w:r w:rsidRPr="00D421A1">
        <w:rPr>
          <w:b/>
        </w:rPr>
        <w:t>Th</w:t>
      </w:r>
      <w:r w:rsidR="00333BA1" w:rsidRPr="00D421A1">
        <w:rPr>
          <w:b/>
        </w:rPr>
        <w:t xml:space="preserve">e mapping transformation is </w:t>
      </w:r>
      <w:r w:rsidR="00516F05" w:rsidRPr="00D421A1">
        <w:rPr>
          <w:b/>
        </w:rPr>
        <w:t>ill defined</w:t>
      </w:r>
      <w:r w:rsidRPr="00D421A1">
        <w:t>. In fact, there is no unique mathematical way of defining the mapping from one fine description into a coarse one. For example, a variable number of bodies may be used</w:t>
      </w:r>
      <w:r w:rsidR="00516F05">
        <w:t>,</w:t>
      </w:r>
      <w:r w:rsidRPr="00D421A1">
        <w:t xml:space="preserve"> yielding different level</w:t>
      </w:r>
      <w:r w:rsidR="00516F05">
        <w:t>s</w:t>
      </w:r>
      <w:r w:rsidRPr="00D421A1">
        <w:t xml:space="preserve"> of coarsening, or the same number of bodies may be used to address different structural parameters as degrees of freedom of the coarse grained Hamiltonian. </w:t>
      </w:r>
    </w:p>
    <w:p w14:paraId="5AF5CB11" w14:textId="77777777" w:rsidR="00724CF7" w:rsidRPr="00D421A1" w:rsidRDefault="00724CF7" w:rsidP="00807DCD">
      <w:pPr>
        <w:pStyle w:val="08ArticleText"/>
        <w:spacing w:line="276" w:lineRule="auto"/>
        <w:ind w:left="1080"/>
      </w:pPr>
    </w:p>
    <w:p w14:paraId="227C276A" w14:textId="1B5AB887" w:rsidR="00165F07" w:rsidRPr="00D421A1" w:rsidRDefault="00165F07" w:rsidP="00807DCD">
      <w:pPr>
        <w:pStyle w:val="08ArticleText"/>
        <w:numPr>
          <w:ilvl w:val="0"/>
          <w:numId w:val="14"/>
        </w:numPr>
        <w:spacing w:line="276" w:lineRule="auto"/>
      </w:pPr>
      <w:r w:rsidRPr="00D421A1">
        <w:rPr>
          <w:b/>
        </w:rPr>
        <w:t>The functional form of the coarse grained Hamiltonian is ill defined</w:t>
      </w:r>
      <w:r w:rsidRPr="00D421A1">
        <w:t xml:space="preserve">. In fact, there is no universal transformation that defines an analytical potential function for any coarse grained representation. The choice of the functional form for the potential energy is typically </w:t>
      </w:r>
      <w:r w:rsidR="00516F05">
        <w:t>made</w:t>
      </w:r>
      <w:r w:rsidRPr="00D421A1">
        <w:t xml:space="preserve"> according to the properties of interest tha</w:t>
      </w:r>
      <w:r w:rsidR="00724CF7" w:rsidRPr="00D421A1">
        <w:t>t the model should address.</w:t>
      </w:r>
      <w:r w:rsidR="00724CF7" w:rsidRPr="00D421A1">
        <w:br/>
      </w:r>
    </w:p>
    <w:p w14:paraId="1000D7FD" w14:textId="77777777" w:rsidR="00165F07" w:rsidRPr="00D421A1" w:rsidRDefault="00165F07" w:rsidP="00807DCD">
      <w:pPr>
        <w:pStyle w:val="08ArticleText"/>
        <w:numPr>
          <w:ilvl w:val="0"/>
          <w:numId w:val="14"/>
        </w:numPr>
        <w:spacing w:line="276" w:lineRule="auto"/>
      </w:pPr>
      <w:r w:rsidRPr="00D421A1">
        <w:rPr>
          <w:b/>
        </w:rPr>
        <w:t>There is no consensus on how to parameterise the coarse grained Hamiltonian</w:t>
      </w:r>
      <w:r w:rsidRPr="00D421A1">
        <w:t xml:space="preserve">. This is a consequence of the absence of a well-defined functional form for the potential energy. The interaction among coarse-grained bodies can be built to match as rigorously as possible the fine-grained system, or to fit chosen experimental data sets, or to model a specific property. In any case, this leads to potentials that </w:t>
      </w:r>
      <w:r w:rsidRPr="00D421A1">
        <w:lastRenderedPageBreak/>
        <w:t xml:space="preserve">have either limited transferability or reduced reliability. </w:t>
      </w:r>
    </w:p>
    <w:p w14:paraId="0B6ACD85" w14:textId="77777777" w:rsidR="00165F07" w:rsidRPr="00D421A1" w:rsidRDefault="00165F07" w:rsidP="00807DCD">
      <w:pPr>
        <w:pStyle w:val="08ArticleText"/>
        <w:spacing w:line="276" w:lineRule="auto"/>
      </w:pPr>
    </w:p>
    <w:p w14:paraId="1B5B1B2B" w14:textId="7CDEC6A0" w:rsidR="00724CF7" w:rsidRPr="00D421A1" w:rsidRDefault="00724CF7" w:rsidP="00807DCD">
      <w:pPr>
        <w:pStyle w:val="08ArticleText"/>
        <w:spacing w:line="276" w:lineRule="auto"/>
      </w:pPr>
      <w:r w:rsidRPr="00D421A1">
        <w:t xml:space="preserve">Ultimately, the challenge in coarse-graining procedures lies in the definition of those finely grained degrees of freedom that will be disregarded in the coarse representation. It is evident that such choice is strictly dependent on the properties of interest that the coarse grained model should investigate. In fact, not all phenomena depend to the same extent on the same degrees of freedom or structural/dynamical parameters. Therefore, it is </w:t>
      </w:r>
      <w:r w:rsidR="00516F05">
        <w:t>debatable whether</w:t>
      </w:r>
      <w:r w:rsidRPr="00D421A1">
        <w:t xml:space="preserve"> the hunt for a universal coarse-grained model is </w:t>
      </w:r>
      <w:r w:rsidR="00516F05">
        <w:t xml:space="preserve">by </w:t>
      </w:r>
      <w:r w:rsidRPr="00D421A1">
        <w:t xml:space="preserve">itself well placed, and that different models addressing multiple properties should instead be the right approach to coarse graining. </w:t>
      </w:r>
    </w:p>
    <w:p w14:paraId="112E0EC6" w14:textId="77777777" w:rsidR="00165F07" w:rsidRPr="00D421A1" w:rsidRDefault="00165F07" w:rsidP="00807DCD">
      <w:pPr>
        <w:pStyle w:val="08ArticleText"/>
        <w:spacing w:line="276" w:lineRule="auto"/>
      </w:pPr>
    </w:p>
    <w:p w14:paraId="2EF986B7" w14:textId="77777777" w:rsidR="00165F07" w:rsidRPr="00D421A1" w:rsidRDefault="00165F07" w:rsidP="00807DCD">
      <w:pPr>
        <w:pStyle w:val="08ArticleText"/>
        <w:spacing w:line="276" w:lineRule="auto"/>
      </w:pPr>
    </w:p>
    <w:p w14:paraId="35B1EA94" w14:textId="77777777" w:rsidR="00724CF7" w:rsidRPr="00D421A1" w:rsidRDefault="00724CF7" w:rsidP="00807DCD">
      <w:pPr>
        <w:pStyle w:val="04AHeading"/>
        <w:spacing w:line="276" w:lineRule="auto"/>
      </w:pPr>
      <w:r w:rsidRPr="00D421A1">
        <w:t>3 Protein representations</w:t>
      </w:r>
    </w:p>
    <w:p w14:paraId="05811047" w14:textId="77777777" w:rsidR="00724CF7" w:rsidRPr="00D421A1" w:rsidRDefault="00724CF7" w:rsidP="00807DCD">
      <w:pPr>
        <w:pStyle w:val="05BHeading"/>
        <w:spacing w:line="276" w:lineRule="auto"/>
      </w:pPr>
      <w:r w:rsidRPr="00D421A1">
        <w:t>3.1 Atomistic vs. coarse-grained modelling</w:t>
      </w:r>
    </w:p>
    <w:p w14:paraId="435A2578" w14:textId="77777777" w:rsidR="00724CF7" w:rsidRPr="00D421A1" w:rsidRDefault="00724CF7" w:rsidP="00807DCD">
      <w:pPr>
        <w:pStyle w:val="08ArticleText"/>
        <w:spacing w:line="276" w:lineRule="auto"/>
      </w:pPr>
    </w:p>
    <w:p w14:paraId="745C56D7" w14:textId="6BB83079" w:rsidR="00165F07" w:rsidRPr="00D421A1" w:rsidRDefault="00165F07" w:rsidP="00807DCD">
      <w:pPr>
        <w:pStyle w:val="08ArticleText"/>
        <w:spacing w:line="276" w:lineRule="auto"/>
      </w:pPr>
      <w:r w:rsidRPr="00D421A1">
        <w:t>The study of the proteome</w:t>
      </w:r>
      <w:r w:rsidR="0042031F" w:rsidRPr="00D421A1">
        <w:t xml:space="preserve"> </w:t>
      </w:r>
      <w:r w:rsidRPr="00D421A1">
        <w:t>constitutes one of the most fascinating challenges of molecular and cellu</w:t>
      </w:r>
      <w:r w:rsidR="00516F05">
        <w:t>lar biology. Investigations may address</w:t>
      </w:r>
      <w:r w:rsidRPr="00D421A1">
        <w:t xml:space="preserve"> different topics, comprising, among others, the relationship between the amino acid sequence, the structure and the function of individual proteins, protein folding, protein/protein interaction networks, dynamical effects on protein function (like in motor proteins), or interference of protein function by ligand binding.  </w:t>
      </w:r>
    </w:p>
    <w:p w14:paraId="157C65AD" w14:textId="5224A0AD" w:rsidR="00165F07" w:rsidRPr="00D421A1" w:rsidRDefault="00165F07" w:rsidP="00807DCD">
      <w:pPr>
        <w:pStyle w:val="08ArticleText"/>
        <w:spacing w:line="276" w:lineRule="auto"/>
      </w:pPr>
      <w:r w:rsidRPr="00D421A1">
        <w:t xml:space="preserve">Different phenomena associated to proteins can span the most different time and size scales. In fact, single protein filaments can have very different lengths (from few tens of amino acids like in small </w:t>
      </w:r>
      <w:proofErr w:type="spellStart"/>
      <w:r w:rsidRPr="00D421A1">
        <w:t>rubredoxins</w:t>
      </w:r>
      <w:proofErr w:type="spellEnd"/>
      <w:r w:rsidRPr="00D421A1">
        <w:t xml:space="preserve"> </w:t>
      </w:r>
      <w:hyperlink w:anchor="_ENREF_81" w:tooltip="Adman, 1975 #76" w:history="1">
        <w:r w:rsidR="00E91EF1">
          <w:fldChar w:fldCharType="begin"/>
        </w:r>
        <w:r w:rsidR="00E91EF1">
          <w:instrText xml:space="preserve"> ADDIN EN.CITE &lt;EndNote&gt;&lt;Cite&gt;&lt;Author&gt;Adman&lt;/Author&gt;&lt;Year&gt;1975&lt;/Year&gt;&lt;RecNum&gt;76&lt;/RecNum&gt;&lt;DisplayText&gt;&lt;style face="superscript"&gt;81&lt;/style&gt;&lt;/DisplayText&gt;&lt;record&gt;&lt;rec-number&gt;76&lt;/rec-number&gt;&lt;foreign-keys&gt;&lt;key app="EN" db-id="02pxvzrwkspp2hexfr15ztab9va2zt52sd9w"&gt;76&lt;/key&gt;&lt;/foreign-keys&gt;&lt;ref-type name="Journal Article"&gt;17&lt;/ref-type&gt;&lt;contributors&gt;&lt;authors&gt;&lt;author&gt;Adman, E.&lt;/author&gt;&lt;author&gt;Watenpaugh, K. D.&lt;/author&gt;&lt;author&gt;Jensen, L. H.&lt;/author&gt;&lt;/authors&gt;&lt;/contributors&gt;&lt;auth-address&gt;Univ Washington,Sch Med,Dept Biol Struct,Seattle,Wa 98195&lt;/auth-address&gt;&lt;titles&gt;&lt;title&gt;Nh...S Hydrogen-Bonds in Peptococcus-Aerogenes Ferredoxin, Clostridium-Pasteurianum Rubredoxin, and Chromatium High Potential Iron Protein&lt;/title&gt;&lt;secondary-title&gt;Proceedings of the National Academy of Sciences of the United States of America&lt;/secondary-title&gt;&lt;alt-title&gt;Proc Natl Acad Sci USA&lt;/alt-title&gt;&lt;/titles&gt;&lt;periodical&gt;&lt;full-title&gt;Proceedings of the National Academy of Sciences of the United States of America&lt;/full-title&gt;&lt;abbr-1&gt;P Natl Acad Sci USA&lt;/abbr-1&gt;&lt;/periodical&gt;&lt;pages&gt;4854-4858&lt;/pages&gt;&lt;volume&gt;72&lt;/volume&gt;&lt;number&gt;12&lt;/number&gt;&lt;dates&gt;&lt;year&gt;1975&lt;/year&gt;&lt;/dates&gt;&lt;isbn&gt;0027-8424&lt;/isbn&gt;&lt;accession-num&gt;WOS:A1975BB20500038&lt;/accession-num&gt;&lt;urls&gt;&lt;related-urls&gt;&lt;url&gt;&amp;lt;Go to ISI&amp;gt;://WOS:A1975BB20500038&lt;/url&gt;&lt;/related-urls&gt;&lt;/urls&gt;&lt;electronic-resource-num&gt;Doi 10.1073/Pnas.72.12.4854&lt;/electronic-resource-num&gt;&lt;language&gt;English&lt;/language&gt;&lt;/record&gt;&lt;/Cite&gt;&lt;/EndNote&gt;</w:instrText>
        </w:r>
        <w:r w:rsidR="00E91EF1">
          <w:fldChar w:fldCharType="separate"/>
        </w:r>
        <w:r w:rsidR="00E91EF1" w:rsidRPr="00E91EF1">
          <w:rPr>
            <w:noProof/>
            <w:vertAlign w:val="superscript"/>
          </w:rPr>
          <w:t>81</w:t>
        </w:r>
        <w:r w:rsidR="00E91EF1">
          <w:fldChar w:fldCharType="end"/>
        </w:r>
      </w:hyperlink>
      <w:r w:rsidRPr="00D421A1">
        <w:t xml:space="preserve">, to hundred thousands like in </w:t>
      </w:r>
      <w:proofErr w:type="spellStart"/>
      <w:r w:rsidRPr="00D421A1">
        <w:t>titin</w:t>
      </w:r>
      <w:proofErr w:type="spellEnd"/>
      <w:r w:rsidRPr="00D421A1">
        <w:t xml:space="preserve"> </w:t>
      </w:r>
      <w:hyperlink w:anchor="_ENREF_82" w:tooltip="Mayans, 1998 #77" w:history="1">
        <w:r w:rsidR="00E91EF1">
          <w:fldChar w:fldCharType="begin">
            <w:fldData xml:space="preserve">PEVuZE5vdGU+PENpdGU+PEF1dGhvcj5NYXlhbnM8L0F1dGhvcj48WWVhcj4xOTk4PC9ZZWFyPjxS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</w:fldData>
          </w:fldChar>
        </w:r>
        <w:r w:rsidR="00E91EF1">
          <w:instrText xml:space="preserve"> ADDIN EN.CITE </w:instrText>
        </w:r>
        <w:r w:rsidR="00E91EF1">
          <w:fldChar w:fldCharType="begin">
            <w:fldData xml:space="preserve">PEVuZE5vdGU+PENpdGU+PEF1dGhvcj5NYXlhbnM8L0F1dGhvcj48WWVhcj4xOTk4PC9ZZWFyPjxS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</w:fldData>
          </w:fldChar>
        </w:r>
        <w:r w:rsidR="00E91EF1">
          <w:instrText xml:space="preserve"> ADDIN EN.CITE.DATA </w:instrText>
        </w:r>
        <w:r w:rsidR="00E91EF1">
          <w:fldChar w:fldCharType="end"/>
        </w:r>
        <w:r w:rsidR="00E91EF1">
          <w:fldChar w:fldCharType="separate"/>
        </w:r>
        <w:r w:rsidR="00E91EF1" w:rsidRPr="00E91EF1">
          <w:rPr>
            <w:noProof/>
            <w:vertAlign w:val="superscript"/>
          </w:rPr>
          <w:t>82</w:t>
        </w:r>
        <w:r w:rsidR="00E91EF1">
          <w:fldChar w:fldCharType="end"/>
        </w:r>
      </w:hyperlink>
      <w:r w:rsidRPr="00D421A1">
        <w:t>) and processes can be as fast as femtoseconds (like in early photo-activation of the visual signal in rhodopsin</w:t>
      </w:r>
      <w:r w:rsidR="00516F05">
        <w:t>)</w:t>
      </w:r>
      <w:r w:rsidR="00E91EF1">
        <w:fldChar w:fldCharType="begin">
          <w:fldData xml:space="preserve">PEVuZE5vdGU+PENpdGU+PEF1dGhvcj5Pa2FkYTwvQXV0aG9yPjxZZWFyPjIwMDE8L1llYXI+PFJl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YWJici0xPjwvYWx0LXBlcmlvZGljYWw+PHBhZ2VzPjQxMi00MTU8L3BhZ2VzPjx2b2x1bWU+MjU0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=
</w:fldData>
        </w:fldChar>
      </w:r>
      <w:r w:rsidR="00E91EF1">
        <w:instrText xml:space="preserve"> ADDIN EN.CITE </w:instrText>
      </w:r>
      <w:r w:rsidR="00E91EF1">
        <w:fldChar w:fldCharType="begin">
          <w:fldData xml:space="preserve">PEVuZE5vdGU+PENpdGU+PEF1dGhvcj5Pa2FkYTwvQXV0aG9yPjxZZWFyPjIwMDE8L1llYXI+PFJl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YWJici0xPjwvYWx0LXBlcmlvZGljYWw+PHBhZ2VzPjQxMi00MTU8L3BhZ2VzPjx2b2x1bWU+MjU0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=
</w:fldData>
        </w:fldChar>
      </w:r>
      <w:r w:rsidR="00E91EF1">
        <w:instrText xml:space="preserve"> ADDIN EN.CITE.DATA </w:instrText>
      </w:r>
      <w:r w:rsidR="00E91EF1">
        <w:fldChar w:fldCharType="end"/>
      </w:r>
      <w:r w:rsidR="00E91EF1">
        <w:fldChar w:fldCharType="separate"/>
      </w:r>
      <w:hyperlink w:anchor="_ENREF_83" w:tooltip="Okada, 2001 #78" w:history="1">
        <w:r w:rsidR="00E91EF1" w:rsidRPr="00E91EF1">
          <w:rPr>
            <w:noProof/>
            <w:vertAlign w:val="superscript"/>
          </w:rPr>
          <w:t>83</w:t>
        </w:r>
      </w:hyperlink>
      <w:r w:rsidR="00516F05">
        <w:rPr>
          <w:noProof/>
          <w:vertAlign w:val="superscript"/>
        </w:rPr>
        <w:t>,</w:t>
      </w:r>
      <w:hyperlink w:anchor="_ENREF_84" w:tooltip="Schoenlein, 1991 #79" w:history="1">
        <w:r w:rsidR="00E91EF1" w:rsidRPr="00E91EF1">
          <w:rPr>
            <w:noProof/>
            <w:vertAlign w:val="superscript"/>
          </w:rPr>
          <w:t>84</w:t>
        </w:r>
      </w:hyperlink>
      <w:r w:rsidR="00E91EF1">
        <w:fldChar w:fldCharType="end"/>
      </w:r>
      <w:r w:rsidRPr="00D421A1">
        <w:t xml:space="preserve"> down to several hours, for example in weakly catalysed processes.</w:t>
      </w:r>
      <w:hyperlink w:anchor="_ENREF_85" w:tooltip="Bolze, 2014 #80" w:history="1">
        <w:r w:rsidR="00E91EF1">
          <w:fldChar w:fldCharType="begin">
            <w:fldData xml:space="preserve">PEVuZE5vdGU+PENpdGU+PEF1dGhvcj5Cb2x6ZTwvQXV0aG9yPjxZZWFyPjIwMTQ8L1llYXI+PFJl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=
</w:fldData>
          </w:fldChar>
        </w:r>
        <w:r w:rsidR="00E91EF1">
          <w:instrText xml:space="preserve"> ADDIN EN.CITE </w:instrText>
        </w:r>
        <w:r w:rsidR="00E91EF1">
          <w:fldChar w:fldCharType="begin">
            <w:fldData xml:space="preserve">PEVuZE5vdGU+PENpdGU+PEF1dGhvcj5Cb2x6ZTwvQXV0aG9yPjxZZWFyPjIwMTQ8L1llYXI+PFJl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=
</w:fldData>
          </w:fldChar>
        </w:r>
        <w:r w:rsidR="00E91EF1">
          <w:instrText xml:space="preserve"> ADDIN EN.CITE.DATA </w:instrText>
        </w:r>
        <w:r w:rsidR="00E91EF1">
          <w:fldChar w:fldCharType="end"/>
        </w:r>
        <w:r w:rsidR="00E91EF1">
          <w:fldChar w:fldCharType="separate"/>
        </w:r>
        <w:r w:rsidR="00E91EF1" w:rsidRPr="00E91EF1">
          <w:rPr>
            <w:noProof/>
            <w:vertAlign w:val="superscript"/>
          </w:rPr>
          <w:t>85</w:t>
        </w:r>
        <w:r w:rsidR="00E91EF1">
          <w:fldChar w:fldCharType="end"/>
        </w:r>
      </w:hyperlink>
      <w:r w:rsidRPr="00D421A1">
        <w:t xml:space="preserve"> It is therefore unrealistic to imagine the establishment of a universal computational model able to describe so different phenomena at so diverse scales. </w:t>
      </w:r>
    </w:p>
    <w:p w14:paraId="60556328" w14:textId="5FD03FF5" w:rsidR="00165F07" w:rsidRPr="00D421A1" w:rsidRDefault="00165F07" w:rsidP="00807DCD">
      <w:pPr>
        <w:pStyle w:val="08ArticleText"/>
        <w:spacing w:line="276" w:lineRule="auto"/>
      </w:pPr>
      <w:r w:rsidRPr="00D421A1">
        <w:t>In the course of the decades, different computational protocols tackling modelling of proteins at different resolutions have been established. At the most accurate level, we find today quantum mechanics methods (mostly based on Density Functional Theory), used in combination with embedding methods.</w:t>
      </w:r>
      <w:hyperlink w:anchor="_ENREF_24" w:tooltip="Brunk, 2015 #23" w:history="1">
        <w:r w:rsidR="00E91EF1">
          <w:fldChar w:fldCharType="begin"/>
        </w:r>
        <w:r w:rsidR="00E91EF1">
          <w:instrText xml:space="preserve"> ADDIN EN.CITE &lt;EndNote&gt;&lt;Cite&gt;&lt;Author&gt;Brunk&lt;/Author&gt;&lt;Year&gt;2015&lt;/Year&gt;&lt;RecNum&gt;23&lt;/RecNum&gt;&lt;DisplayText&gt;&lt;style face="superscript"&gt;24&lt;/style&gt;&lt;/DisplayText&gt;&lt;record&gt;&lt;rec-number&gt;23&lt;/rec-number&gt;&lt;foreign-keys&gt;&lt;key app="EN" db-id="02pxvzrwkspp2hexfr15ztab9va2zt52sd9w"&gt;23&lt;/key&gt;&lt;/foreign-keys&gt;&lt;ref-type name="Journal Article"&gt;17&lt;/ref-type&gt;&lt;contributors&gt;&lt;authors&gt;&lt;author&gt;Brunk, E.&lt;/author&gt;&lt;author&gt;Rothlisberger, U.&lt;/author&gt;&lt;/authors&gt;&lt;/contributors&gt;&lt;auth-address&gt;daggerLaboratory of Computational Chemistry and Biochemistry, Ecole Polytechnique Federale de Lausanne, 1015 Lausanne, Switzerland.&amp;#xD;double daggerJoint BioEnergy Institute, Lawrence Berkeley National Laboratory, Emeryville, California 94618, United States.&amp;#xD;section signNational Competence Center of Research (NCCR) MARVEL-Materials&amp;apos; Revolution: Computational Design and Discovery of Novel Materials, 1015 Lausanne, Switzerland.&lt;/auth-address&gt;&lt;titles&gt;&lt;title&gt;Mixed quantum mechanical/molecular mechanical molecular dynamics simulations of biological systems in ground and electronically excited states&lt;/title&gt;&lt;secondary-title&gt;Chem Rev&lt;/secondary-title&gt;&lt;alt-title&gt;Chem Rev&lt;/alt-title&gt;&lt;/titles&gt;&lt;dates&gt;&lt;year&gt;2015&lt;/year&gt;&lt;pub-dates&gt;&lt;date&gt;Apr 16&lt;/date&gt;&lt;/pub-dates&gt;&lt;/dates&gt;&lt;isbn&gt;1520-6890 (Electronic)&amp;#xD;0009-2665 (Linking)&lt;/isbn&gt;&lt;accession-num&gt;25880693&lt;/accession-num&gt;&lt;urls&gt;&lt;related-urls&gt;&lt;url&gt;http://www.ncbi.nlm.nih.gov/pubmed/25880693&lt;/url&gt;&lt;/related-urls&gt;&lt;/urls&gt;&lt;electronic-resource-num&gt;10.1021/cr500628b&lt;/electronic-resource-num&gt;&lt;/record&gt;&lt;/Cite&gt;&lt;/EndNote&gt;</w:instrText>
        </w:r>
        <w:r w:rsidR="00E91EF1">
          <w:fldChar w:fldCharType="separate"/>
        </w:r>
        <w:r w:rsidR="00E91EF1" w:rsidRPr="00E91EF1">
          <w:rPr>
            <w:noProof/>
            <w:vertAlign w:val="superscript"/>
          </w:rPr>
          <w:t>24</w:t>
        </w:r>
        <w:r w:rsidR="00E91EF1">
          <w:fldChar w:fldCharType="end"/>
        </w:r>
      </w:hyperlink>
      <w:r w:rsidRPr="00D421A1">
        <w:t xml:space="preserve"> The applicability of such methods is typically restricted to study those biochemical phenomena that strictly require a quantum-mechanical treatment. The most prominent examples include the study of enzymatic activity, photo-activation, or biological electron transfer and </w:t>
      </w:r>
      <w:r w:rsidR="00724CF7" w:rsidRPr="00D421A1">
        <w:t>redox systems.</w:t>
      </w:r>
      <w:hyperlink w:anchor="_ENREF_24" w:tooltip="Brunk, 2015 #23" w:history="1">
        <w:r w:rsidR="00E91EF1">
          <w:fldChar w:fldCharType="begin"/>
        </w:r>
        <w:r w:rsidR="00E91EF1">
          <w:instrText xml:space="preserve"> ADDIN EN.CITE &lt;EndNote&gt;&lt;Cite&gt;&lt;Author&gt;Brunk&lt;/Author&gt;&lt;Year&gt;2015&lt;/Year&gt;&lt;RecNum&gt;23&lt;/RecNum&gt;&lt;DisplayText&gt;&lt;style face="superscript"&gt;24&lt;/style&gt;&lt;/DisplayText&gt;&lt;record&gt;&lt;rec-number&gt;23&lt;/rec-number&gt;&lt;foreign-keys&gt;&lt;key app="EN" db-id="02pxvzrwkspp2hexfr15ztab9va2zt52sd9w"&gt;23&lt;/key&gt;&lt;/foreign-keys&gt;&lt;ref-type name="Journal Article"&gt;17&lt;/ref-type&gt;&lt;contributors&gt;&lt;authors&gt;&lt;author&gt;Brunk, E.&lt;/author&gt;&lt;author&gt;Rothlisberger, U.&lt;/author&gt;&lt;/authors&gt;&lt;/contributors&gt;&lt;auth-address&gt;daggerLaboratory of Computational Chemistry and Biochemistry, Ecole Polytechnique Federale de Lausanne, 1015 Lausanne, Switzerland.&amp;#xD;double daggerJoint BioEnergy Institute, Lawrence Berkeley National Laboratory, Emeryville, California 94618, United States.&amp;#xD;section signNational Competence Center of Research (NCCR) MARVEL-Materials&amp;apos; Revolution: Computational Design and Discovery of Novel Materials, 1015 Lausanne, Switzerland.&lt;/auth-address&gt;&lt;titles&gt;&lt;title&gt;Mixed quantum mechanical/molecular mechanical molecular dynamics simulations of biological systems in ground and electronically excited states&lt;/title&gt;&lt;secondary-title&gt;Chem Rev&lt;/secondary-title&gt;&lt;alt-title&gt;Chem Rev&lt;/alt-title&gt;&lt;/titles&gt;&lt;dates&gt;&lt;year&gt;2015&lt;/year&gt;&lt;pub-dates&gt;&lt;date&gt;Apr 16&lt;/date&gt;&lt;/pub-dates&gt;&lt;/dates&gt;&lt;isbn&gt;1520-6890 (Electronic)&amp;#xD;0009-2665 (Linking)&lt;/isbn&gt;&lt;accession-num&gt;25880693&lt;/accession-num&gt;&lt;urls&gt;&lt;related-urls&gt;&lt;url&gt;http://www.ncbi.nlm.nih.gov/pubmed/25880693&lt;/url&gt;&lt;/related-urls&gt;&lt;/urls&gt;&lt;electronic-resource-num&gt;10.1021/cr500628b&lt;/electronic-resource-num&gt;&lt;/record&gt;&lt;/Cite&gt;&lt;/EndNote&gt;</w:instrText>
        </w:r>
        <w:r w:rsidR="00E91EF1">
          <w:fldChar w:fldCharType="separate"/>
        </w:r>
        <w:r w:rsidR="00E91EF1" w:rsidRPr="00E91EF1">
          <w:rPr>
            <w:noProof/>
            <w:vertAlign w:val="superscript"/>
          </w:rPr>
          <w:t>24</w:t>
        </w:r>
        <w:r w:rsidR="00E91EF1">
          <w:fldChar w:fldCharType="end"/>
        </w:r>
      </w:hyperlink>
      <w:r w:rsidRPr="00D421A1">
        <w:t xml:space="preserve"> </w:t>
      </w:r>
      <w:r w:rsidR="0042031F" w:rsidRPr="00D421A1">
        <w:t>Even though</w:t>
      </w:r>
      <w:r w:rsidRPr="00D421A1">
        <w:t xml:space="preserve"> the constant increase of computational power has allowed in recent years the appearance of the first quantum-mechanical studies on whole small proteins, even with explicit quantum mechanical treatment of the solvent</w:t>
      </w:r>
      <w:r w:rsidR="00724CF7" w:rsidRPr="00D421A1">
        <w:t>,</w:t>
      </w:r>
      <w:hyperlink w:anchor="_ENREF_4" w:tooltip="Ufimtsev, 2011 #81" w:history="1">
        <w:r w:rsidR="00E91EF1">
          <w:fldChar w:fldCharType="begin"/>
        </w:r>
        <w:r w:rsidR="00E91EF1">
          <w:instrText xml:space="preserve"> ADDIN EN.CITE &lt;EndNote&gt;&lt;Cite&gt;&lt;Author&gt;Ufimtsev&lt;/Author&gt;&lt;Year&gt;2011&lt;/Year&gt;&lt;RecNum&gt;81&lt;/RecNum&gt;&lt;DisplayText&gt;&lt;style face="superscript"&gt;4&lt;/style&gt;&lt;/DisplayText&gt;&lt;record&gt;&lt;rec-number&gt;81&lt;/rec-number&gt;&lt;foreign-keys&gt;&lt;key app="EN" db-id="02pxvzrwkspp2hexfr15ztab9va2zt52sd9w"&gt;81&lt;/key&gt;&lt;/foreign-keys&gt;&lt;ref-type name="Journal Article"&gt;17&lt;/ref-type&gt;&lt;contributors&gt;&lt;authors&gt;&lt;author&gt;Ufimtsev, I. S.&lt;/author&gt;&lt;author&gt;Luehr, N.&lt;/author&gt;&lt;author&gt;Martinez, T. J.&lt;/author&gt;&lt;/authors&gt;&lt;/contributors&gt;&lt;auth-address&gt;Martinez, TJ&amp;#xD;Stanford Univ, Stanford, CA 94305 USA&amp;#xD;Stanford Univ, Stanford, CA 94305 USA&amp;#xD;Stanford Univ, Stanford, CA 94305 USA&amp;#xD;SLAC Natl Accelerator Lab, Menlo Pk, CA 94025 USA&lt;/auth-address&gt;&lt;titles&gt;&lt;title&gt;Charge Transfer and Polarization in Solvated Proteins from Ab Initio Molecular Dynamics&lt;/title&gt;&lt;secondary-title&gt;Journal of Physical Chemistry Letters&lt;/secondary-title&gt;&lt;alt-title&gt;J Phys Chem Lett&lt;/alt-title&gt;&lt;/titles&gt;&lt;pages&gt;1789-1793&lt;/pages&gt;&lt;volume&gt;2&lt;/volume&gt;&lt;number&gt;14&lt;/number&gt;&lt;keywords&gt;&lt;keyword&gt;quantum-chemistry&lt;/keyword&gt;&lt;keyword&gt;aqueous-solution&lt;/keyword&gt;&lt;keyword&gt;force-fields&lt;/keyword&gt;&lt;keyword&gt;water&lt;/keyword&gt;&lt;keyword&gt;simulation&lt;/keyword&gt;&lt;keyword&gt;ubiquitin&lt;/keyword&gt;&lt;keyword&gt;solvent&lt;/keyword&gt;&lt;/keywords&gt;&lt;dates&gt;&lt;year&gt;2011&lt;/year&gt;&lt;pub-dates&gt;&lt;date&gt;Jul 21&lt;/date&gt;&lt;/pub-dates&gt;&lt;/dates&gt;&lt;isbn&gt;1948-7185&lt;/isbn&gt;&lt;accession-num&gt;WOS:000293191800027&lt;/accession-num&gt;&lt;urls&gt;&lt;related-urls&gt;&lt;url&gt;&amp;lt;Go to ISI&amp;gt;://WOS:000293191800027&lt;/url&gt;&lt;/related-urls&gt;&lt;/urls&gt;&lt;electronic-resource-num&gt;Doi 10.1021/Jz200697c&lt;/electronic-resource-num&gt;&lt;language&gt;English&lt;/language&gt;&lt;/record&gt;&lt;/Cite&gt;&lt;/EndNote&gt;</w:instrText>
        </w:r>
        <w:r w:rsidR="00E91EF1">
          <w:fldChar w:fldCharType="separate"/>
        </w:r>
        <w:r w:rsidR="00E91EF1" w:rsidRPr="00E91EF1">
          <w:rPr>
            <w:noProof/>
            <w:vertAlign w:val="superscript"/>
          </w:rPr>
          <w:t>4</w:t>
        </w:r>
        <w:r w:rsidR="00E91EF1">
          <w:fldChar w:fldCharType="end"/>
        </w:r>
      </w:hyperlink>
      <w:r w:rsidR="00724CF7" w:rsidRPr="00D421A1">
        <w:t xml:space="preserve"> </w:t>
      </w:r>
      <w:r w:rsidRPr="00D421A1">
        <w:t xml:space="preserve">it is unlikely that such approaches become feasible on a routinely basis to study biological phenomena occurring at larger time and size dimensionalities. </w:t>
      </w:r>
    </w:p>
    <w:p w14:paraId="46C9D00B" w14:textId="50C9CA99" w:rsidR="00165F07" w:rsidRPr="00D421A1" w:rsidRDefault="00165F07" w:rsidP="00807DCD">
      <w:pPr>
        <w:pStyle w:val="08ArticleText"/>
        <w:spacing w:line="276" w:lineRule="auto"/>
      </w:pPr>
      <w:r w:rsidRPr="00D421A1">
        <w:t>To date, the standard method to study structural and dynamical properties of proteins that provides the best compromise between accuracy and computational feasibility is classical molecular dynamics using parameterised potentials.</w:t>
      </w:r>
      <w:hyperlink w:anchor="_ENREF_86" w:tooltip="Jorgensen, 2004 #82" w:history="1">
        <w:r w:rsidR="00E91EF1">
          <w:fldChar w:fldCharType="begin"/>
        </w:r>
        <w:r w:rsidR="00E91EF1">
          <w:instrText xml:space="preserve"> ADDIN EN.CITE &lt;EndNote&gt;&lt;Cite&gt;&lt;Author&gt;Jorgensen&lt;/Author&gt;&lt;Year&gt;2004&lt;/Year&gt;&lt;RecNum&gt;82&lt;/RecNum&gt;&lt;DisplayText&gt;&lt;style face="superscript"&gt;86&lt;/style&gt;&lt;/DisplayText&gt;&lt;record&gt;&lt;rec-number&gt;82&lt;/rec-number&gt;&lt;foreign-keys&gt;&lt;key app="EN" db-id="02pxvzrwkspp2hexfr15ztab9va2zt52sd9w"&gt;82&lt;/key&gt;&lt;/foreign-keys&gt;&lt;ref-type name="Journal Article"&gt;17&lt;/ref-type&gt;&lt;contributors&gt;&lt;authors&gt;&lt;author&gt;Jorgensen, W. L.&lt;/author&gt;&lt;/authors&gt;&lt;/contributors&gt;&lt;auth-address&gt;Jorgensen, WL&amp;#xD;Yale Univ, Dept Chem, 225 Prospect St, New Haven, CT 06520 USA&amp;#xD;Yale Univ, Dept Chem, 225 Prospect St, New Haven, CT 06520 USA&amp;#xD;Yale Univ, Dept Chem, New Haven, CT 06520 USA&lt;/auth-address&gt;&lt;titles&gt;&lt;title&gt;The many roles of computation in drug discovery&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1813-1818&lt;/pages&gt;&lt;volume&gt;303&lt;/volume&gt;&lt;number&gt;5665&lt;/number&gt;&lt;keywords&gt;&lt;keyword&gt;hiv-1 reverse-transcriptase&lt;/keyword&gt;&lt;keyword&gt;extended linear-response&lt;/keyword&gt;&lt;keyword&gt;free-energy calculations&lt;/keyword&gt;&lt;keyword&gt;monte-carlo simulations&lt;/keyword&gt;&lt;keyword&gt;molecular docking&lt;/keyword&gt;&lt;keyword&gt;binding affinities&lt;/keyword&gt;&lt;keyword&gt;flexible docking&lt;/keyword&gt;&lt;keyword&gt;inhibitors&lt;/keyword&gt;&lt;keyword&gt;prediction&lt;/keyword&gt;&lt;keyword&gt;permeability&lt;/keyword&gt;&lt;/keywords&gt;&lt;dates&gt;&lt;year&gt;2004&lt;/year&gt;&lt;pub-dates&gt;&lt;date&gt;Mar 19&lt;/date&gt;&lt;/pub-dates&gt;&lt;/dates&gt;&lt;isbn&gt;0036-8075&lt;/isbn&gt;&lt;accession-num&gt;WOS:000220281600043&lt;/accession-num&gt;&lt;urls&gt;&lt;related-urls&gt;&lt;url&gt;&amp;lt;Go to ISI&amp;gt;://WOS:000220281600043&lt;/url&gt;&lt;/related-urls&gt;&lt;/urls&gt;&lt;electronic-resource-num&gt;Doi 10.1126/Science.1096361&lt;/electronic-resource-num&gt;&lt;language&gt;English&lt;/language&gt;&lt;/record&gt;&lt;/Cite&gt;&lt;/EndNote&gt;</w:instrText>
        </w:r>
        <w:r w:rsidR="00E91EF1">
          <w:fldChar w:fldCharType="separate"/>
        </w:r>
        <w:r w:rsidR="00E91EF1" w:rsidRPr="00E91EF1">
          <w:rPr>
            <w:noProof/>
            <w:vertAlign w:val="superscript"/>
          </w:rPr>
          <w:t>86</w:t>
        </w:r>
        <w:r w:rsidR="00E91EF1">
          <w:fldChar w:fldCharType="end"/>
        </w:r>
      </w:hyperlink>
      <w:r w:rsidRPr="00D421A1">
        <w:t xml:space="preserve"> Within </w:t>
      </w:r>
      <w:r w:rsidRPr="00D421A1">
        <w:lastRenderedPageBreak/>
        <w:t xml:space="preserve">this approach, molecular systems are described starting from their atomic constituents. Atoms are represented as massive point objects; molecular structures are held together making use of mechanical stretching, bending and torsional effective potentials mimicking the binding effect on nuclei by the electronic cloud. The effect of bond polarization and van der Waals forces driving the interaction between non-bonded atoms is typically taken into account by associating individual point electrostatic charge to any atomic centre, and by defining </w:t>
      </w:r>
      <w:proofErr w:type="spellStart"/>
      <w:r w:rsidRPr="00D421A1">
        <w:t>Lennard</w:t>
      </w:r>
      <w:proofErr w:type="spellEnd"/>
      <w:r w:rsidRPr="00D421A1">
        <w:t>-Jones potentials between pairs of atoms. Overall, the general formula of an AA potential takes the following analytical form:</w:t>
      </w:r>
    </w:p>
    <w:p w14:paraId="473F2005" w14:textId="5C261985" w:rsidR="00165F07" w:rsidRPr="00D421A1" w:rsidRDefault="00165F07" w:rsidP="00165F07">
      <w:pPr>
        <w:pStyle w:val="08ArticleText"/>
      </w:pPr>
    </w:p>
    <w:p w14:paraId="5BBC3A7A" w14:textId="46720960" w:rsidR="00165F07" w:rsidRPr="00D421A1" w:rsidRDefault="00165F07" w:rsidP="00165F07">
      <w:pPr>
        <w:pStyle w:val="08ArticleText"/>
      </w:pPr>
    </w:p>
    <w:p w14:paraId="5F1C5247" w14:textId="6A833EF6" w:rsidR="00165F07" w:rsidRPr="00D421A1" w:rsidRDefault="00CF293F" w:rsidP="00502E5F">
      <w:pPr>
        <w:pStyle w:val="08ArticleText"/>
        <w:spacing w:line="360" w:lineRule="auto"/>
      </w:pPr>
      <m:oMath>
        <m:sSup>
          <m:sSupPr>
            <m:ctrlPr>
              <w:rPr>
                <w:rFonts w:ascii="Cambria Math" w:hAnsi="Cambria Math"/>
                <w:i/>
                <w:sz w:val="20"/>
                <w:szCs w:val="20"/>
              </w:rPr>
            </m:ctrlPr>
          </m:sSupPr>
          <m:e>
            <m:r>
              <w:rPr>
                <w:rFonts w:ascii="STIXGeneral-Regular" w:hAnsi="STIXGeneral-Regular" w:cs="STIXGeneral-Regular"/>
                <w:sz w:val="20"/>
                <w:szCs w:val="20"/>
              </w:rPr>
              <m:t>V</m:t>
            </m:r>
          </m:e>
          <m:sup>
            <m:r>
              <w:rPr>
                <w:rFonts w:ascii="STIXGeneral-Regular" w:hAnsi="STIXGeneral-Regular" w:cs="STIXGeneral-Regular"/>
                <w:sz w:val="20"/>
                <w:szCs w:val="20"/>
              </w:rPr>
              <m:t>AA</m:t>
            </m:r>
          </m:sup>
        </m:sSup>
        <m:r>
          <w:rPr>
            <w:rFonts w:ascii="Cambria Math" w:hAnsi="Cambria Math"/>
            <w:sz w:val="20"/>
            <w:szCs w:val="20"/>
          </w:rPr>
          <m:t xml:space="preserve">= </m:t>
        </m:r>
        <m:nary>
          <m:naryPr>
            <m:chr m:val="∑"/>
            <m:limLoc m:val="undOvr"/>
            <m:supHide m:val="1"/>
            <m:ctrlPr>
              <w:rPr>
                <w:rFonts w:ascii="Cambria Math" w:hAnsi="Cambria Math"/>
                <w:i/>
                <w:sz w:val="20"/>
                <w:szCs w:val="20"/>
              </w:rPr>
            </m:ctrlPr>
          </m:naryPr>
          <m:sub>
            <m:r>
              <w:rPr>
                <w:rFonts w:ascii="STIXGeneral-Regular" w:hAnsi="STIXGeneral-Regular" w:cs="STIXGeneral-Regular"/>
                <w:sz w:val="20"/>
                <w:szCs w:val="20"/>
              </w:rPr>
              <m:t>bonds</m:t>
            </m:r>
          </m:sub>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STIXGeneral-Regular" w:hAnsi="STIXGeneral-Regular" w:cs="STIXGeneral-Regular"/>
                    <w:sz w:val="20"/>
                    <w:szCs w:val="20"/>
                  </w:rPr>
                  <m:t>k</m:t>
                </m:r>
              </m:e>
              <m:sub>
                <m:r>
                  <w:rPr>
                    <w:rFonts w:ascii="STIXGeneral-Regular" w:hAnsi="STIXGeneral-Regular" w:cs="STIXGeneral-Regular"/>
                    <w:sz w:val="20"/>
                    <w:szCs w:val="20"/>
                  </w:rPr>
                  <m:t>b</m:t>
                </m:r>
              </m:sub>
            </m:sSub>
            <m:sSup>
              <m:sSupPr>
                <m:ctrlPr>
                  <w:rPr>
                    <w:rFonts w:ascii="Cambria Math" w:hAnsi="Cambria Math"/>
                    <w:i/>
                    <w:sz w:val="20"/>
                    <w:szCs w:val="20"/>
                  </w:rPr>
                </m:ctrlPr>
              </m:sSupPr>
              <m:e>
                <m:d>
                  <m:dPr>
                    <m:ctrlPr>
                      <w:rPr>
                        <w:rFonts w:ascii="Cambria Math" w:hAnsi="Cambria Math"/>
                        <w:i/>
                        <w:sz w:val="20"/>
                        <w:szCs w:val="20"/>
                      </w:rPr>
                    </m:ctrlPr>
                  </m:dPr>
                  <m:e>
                    <m:r>
                      <w:rPr>
                        <w:rFonts w:ascii="STIXGeneral-Regular" w:hAnsi="STIXGeneral-Regular" w:cs="STIXGeneral-Regular"/>
                        <w:sz w:val="20"/>
                        <w:szCs w:val="20"/>
                      </w:rPr>
                      <m:t>r</m:t>
                    </m:r>
                    <m:r>
                      <w:rPr>
                        <w:rFonts w:ascii="Cambria Math" w:hAnsi="Cambria Math"/>
                        <w:sz w:val="20"/>
                        <w:szCs w:val="20"/>
                      </w:rPr>
                      <m:t>-</m:t>
                    </m:r>
                    <m:sSub>
                      <m:sSubPr>
                        <m:ctrlPr>
                          <w:rPr>
                            <w:rFonts w:ascii="Cambria Math" w:hAnsi="Cambria Math"/>
                            <w:i/>
                            <w:sz w:val="20"/>
                            <w:szCs w:val="20"/>
                          </w:rPr>
                        </m:ctrlPr>
                      </m:sSubPr>
                      <m:e>
                        <m:r>
                          <w:rPr>
                            <w:rFonts w:ascii="STIXGeneral-Regular" w:hAnsi="STIXGeneral-Regular" w:cs="STIXGeneral-Regular"/>
                            <w:sz w:val="20"/>
                            <w:szCs w:val="20"/>
                          </w:rPr>
                          <m:t>r</m:t>
                        </m:r>
                      </m:e>
                      <m:sub>
                        <m:r>
                          <w:rPr>
                            <w:rFonts w:ascii="Cambria Math" w:hAnsi="Cambria Math"/>
                            <w:sz w:val="20"/>
                            <w:szCs w:val="20"/>
                          </w:rPr>
                          <m:t>0</m:t>
                        </m:r>
                      </m:sub>
                    </m:sSub>
                  </m:e>
                </m:d>
              </m:e>
              <m:sup>
                <m:r>
                  <w:rPr>
                    <w:rFonts w:ascii="Cambria Math" w:hAnsi="Cambria Math"/>
                    <w:sz w:val="20"/>
                    <w:szCs w:val="20"/>
                  </w:rPr>
                  <m:t>2</m:t>
                </m:r>
              </m:sup>
            </m:sSup>
            <m:r>
              <w:rPr>
                <w:rFonts w:ascii="Cambria Math" w:hAnsi="Cambria Math"/>
                <w:sz w:val="20"/>
                <w:szCs w:val="20"/>
              </w:rPr>
              <m:t xml:space="preserve"> +</m:t>
            </m:r>
            <m:nary>
              <m:naryPr>
                <m:chr m:val="∑"/>
                <m:limLoc m:val="undOvr"/>
                <m:supHide m:val="1"/>
                <m:ctrlPr>
                  <w:rPr>
                    <w:rFonts w:ascii="Cambria Math" w:hAnsi="Cambria Math"/>
                    <w:i/>
                    <w:sz w:val="20"/>
                    <w:szCs w:val="20"/>
                  </w:rPr>
                </m:ctrlPr>
              </m:naryPr>
              <m:sub>
                <m:r>
                  <w:rPr>
                    <w:rFonts w:ascii="STIXGeneral-Regular" w:hAnsi="STIXGeneral-Regular" w:cs="STIXGeneral-Regular"/>
                    <w:sz w:val="20"/>
                    <w:szCs w:val="20"/>
                  </w:rPr>
                  <m:t>angles</m:t>
                </m:r>
              </m:sub>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STIXGeneral-Regular" w:hAnsi="STIXGeneral-Regular" w:cs="STIXGeneral-Regular"/>
                        <w:sz w:val="20"/>
                        <w:szCs w:val="20"/>
                      </w:rPr>
                      <m:t>k</m:t>
                    </m:r>
                  </m:e>
                  <m:sub>
                    <m:r>
                      <w:rPr>
                        <w:rFonts w:ascii="STIXGeneral-Regular" w:hAnsi="STIXGeneral-Regular" w:cs="STIXGeneral-Regular"/>
                        <w:sz w:val="20"/>
                        <w:szCs w:val="20"/>
                      </w:rPr>
                      <m:t>a</m:t>
                    </m:r>
                  </m:sub>
                </m:sSub>
                <m:sSup>
                  <m:sSupPr>
                    <m:ctrlPr>
                      <w:rPr>
                        <w:rFonts w:ascii="Cambria Math" w:hAnsi="Cambria Math"/>
                        <w:i/>
                        <w:sz w:val="20"/>
                        <w:szCs w:val="20"/>
                      </w:rPr>
                    </m:ctrlPr>
                  </m:sSupPr>
                  <m:e>
                    <m:d>
                      <m:dPr>
                        <m:ctrlPr>
                          <w:rPr>
                            <w:rFonts w:ascii="Cambria Math" w:hAnsi="Cambria Math"/>
                            <w:i/>
                            <w:sz w:val="20"/>
                            <w:szCs w:val="20"/>
                          </w:rPr>
                        </m:ctrlPr>
                      </m:dPr>
                      <m:e>
                        <m:r>
                          <w:rPr>
                            <w:rFonts w:ascii="STIXGeneral-Regular" w:hAnsi="STIXGeneral-Regular" w:cs="STIXGeneral-Regular"/>
                            <w:sz w:val="20"/>
                            <w:szCs w:val="20"/>
                          </w:rPr>
                          <m:t>ϑ</m:t>
                        </m:r>
                        <m:r>
                          <w:rPr>
                            <w:rFonts w:ascii="Cambria Math" w:hAnsi="Cambria Math"/>
                            <w:sz w:val="20"/>
                            <w:szCs w:val="20"/>
                          </w:rPr>
                          <m:t>-</m:t>
                        </m:r>
                        <m:sSub>
                          <m:sSubPr>
                            <m:ctrlPr>
                              <w:rPr>
                                <w:rFonts w:ascii="Cambria Math" w:hAnsi="Cambria Math"/>
                                <w:i/>
                                <w:sz w:val="20"/>
                                <w:szCs w:val="20"/>
                              </w:rPr>
                            </m:ctrlPr>
                          </m:sSubPr>
                          <m:e>
                            <m:r>
                              <w:rPr>
                                <w:rFonts w:ascii="STIXGeneral-Regular" w:hAnsi="STIXGeneral-Regular" w:cs="STIXGeneral-Regular"/>
                                <w:sz w:val="20"/>
                                <w:szCs w:val="20"/>
                              </w:rPr>
                              <m:t>ϑ</m:t>
                            </m:r>
                          </m:e>
                          <m:sub>
                            <m:r>
                              <w:rPr>
                                <w:rFonts w:ascii="Cambria Math" w:hAnsi="Cambria Math"/>
                                <w:sz w:val="20"/>
                                <w:szCs w:val="20"/>
                              </w:rPr>
                              <m:t>0</m:t>
                            </m:r>
                          </m:sub>
                        </m:sSub>
                      </m:e>
                    </m:d>
                  </m:e>
                  <m:sup>
                    <m:r>
                      <w:rPr>
                        <w:rFonts w:ascii="Cambria Math" w:hAnsi="Cambria Math"/>
                        <w:sz w:val="20"/>
                        <w:szCs w:val="20"/>
                      </w:rPr>
                      <m:t>2</m:t>
                    </m:r>
                  </m:sup>
                </m:sSup>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STIXGeneral-Regular" w:hAnsi="STIXGeneral-Regular" w:cs="STIXGeneral-Regular"/>
                        <w:sz w:val="20"/>
                        <w:szCs w:val="20"/>
                      </w:rPr>
                      <m:t>di</m:t>
                    </m:r>
                    <m:r>
                      <w:rPr>
                        <w:rFonts w:ascii="Cambria Math" w:hAnsi="STIXGeneral-Regular" w:cs="STIXGeneral-Regular"/>
                        <w:sz w:val="20"/>
                        <w:szCs w:val="20"/>
                      </w:rPr>
                      <m:t>h</m:t>
                    </m:r>
                    <m:r>
                      <w:rPr>
                        <w:rFonts w:ascii="STIXGeneral-Regular" w:hAnsi="STIXGeneral-Regular" w:cs="STIXGeneral-Regular"/>
                        <w:sz w:val="20"/>
                        <w:szCs w:val="20"/>
                      </w:rPr>
                      <m:t>edral</m:t>
                    </m:r>
                  </m:sub>
                  <m:sup/>
                  <m:e>
                    <m:sSub>
                      <m:sSubPr>
                        <m:ctrlPr>
                          <w:rPr>
                            <w:rFonts w:ascii="Cambria Math" w:hAnsi="Cambria Math"/>
                            <w:i/>
                            <w:sz w:val="20"/>
                            <w:szCs w:val="20"/>
                          </w:rPr>
                        </m:ctrlPr>
                      </m:sSubPr>
                      <m:e>
                        <m:r>
                          <w:rPr>
                            <w:rFonts w:ascii="STIXGeneral-Regular" w:hAnsi="STIXGeneral-Regular" w:cs="STIXGeneral-Regular"/>
                            <w:sz w:val="20"/>
                            <w:szCs w:val="20"/>
                          </w:rPr>
                          <m:t>k</m:t>
                        </m:r>
                      </m:e>
                      <m:sub>
                        <m:r>
                          <w:rPr>
                            <w:rFonts w:ascii="STIXGeneral-Regular" w:hAnsi="STIXGeneral-Regular" w:cs="STIXGeneral-Regular"/>
                            <w:sz w:val="20"/>
                            <w:szCs w:val="20"/>
                          </w:rPr>
                          <m:t>t</m:t>
                        </m:r>
                      </m:sub>
                    </m:sSub>
                    <m:d>
                      <m:dPr>
                        <m:begChr m:val="["/>
                        <m:endChr m:val="]"/>
                        <m:ctrlPr>
                          <w:rPr>
                            <w:rFonts w:ascii="Cambria Math" w:hAnsi="Cambria Math"/>
                            <w:i/>
                            <w:sz w:val="20"/>
                            <w:szCs w:val="20"/>
                          </w:rPr>
                        </m:ctrlPr>
                      </m:dPr>
                      <m:e>
                        <m:r>
                          <w:rPr>
                            <w:rFonts w:ascii="Cambria Math" w:hAnsi="Cambria Math"/>
                            <w:sz w:val="20"/>
                            <w:szCs w:val="20"/>
                          </w:rPr>
                          <m:t>1+</m:t>
                        </m:r>
                        <m:func>
                          <m:funcPr>
                            <m:ctrlPr>
                              <w:rPr>
                                <w:rFonts w:ascii="Cambria Math" w:hAnsi="Cambria Math"/>
                                <w:sz w:val="20"/>
                                <w:szCs w:val="20"/>
                              </w:rPr>
                            </m:ctrlPr>
                          </m:funcPr>
                          <m:fName>
                            <m:r>
                              <m:rPr>
                                <m:sty m:val="p"/>
                              </m:rPr>
                              <w:rPr>
                                <w:rFonts w:ascii="Cambria Math" w:hAnsi="Cambria Math"/>
                                <w:sz w:val="20"/>
                                <w:szCs w:val="20"/>
                              </w:rPr>
                              <m:t>cos</m:t>
                            </m:r>
                            <m:ctrlPr>
                              <w:rPr>
                                <w:rFonts w:ascii="Cambria Math" w:hAnsi="Cambria Math"/>
                                <w:i/>
                                <w:sz w:val="20"/>
                                <w:szCs w:val="20"/>
                              </w:rPr>
                            </m:ctrlPr>
                          </m:fName>
                          <m:e>
                            <m:d>
                              <m:dPr>
                                <m:ctrlPr>
                                  <w:rPr>
                                    <w:rFonts w:ascii="Cambria Math" w:hAnsi="Cambria Math"/>
                                    <w:i/>
                                    <w:sz w:val="20"/>
                                    <w:szCs w:val="20"/>
                                  </w:rPr>
                                </m:ctrlPr>
                              </m:dPr>
                              <m:e>
                                <m:r>
                                  <w:rPr>
                                    <w:rFonts w:ascii="STIXGeneral-Regular" w:hAnsi="STIXGeneral-Regular" w:cs="STIXGeneral-Regular"/>
                                    <w:sz w:val="20"/>
                                    <w:szCs w:val="20"/>
                                  </w:rPr>
                                  <m:t>nφ</m:t>
                                </m:r>
                                <m:r>
                                  <w:rPr>
                                    <w:rFonts w:ascii="Cambria Math" w:hAnsi="Cambria Math"/>
                                    <w:sz w:val="20"/>
                                    <w:szCs w:val="20"/>
                                  </w:rPr>
                                  <m:t>+</m:t>
                                </m:r>
                                <m:r>
                                  <w:rPr>
                                    <w:rFonts w:ascii="STIXGeneral-Regular" w:hAnsi="STIXGeneral-Regular" w:cs="STIXGeneral-Regular"/>
                                    <w:sz w:val="20"/>
                                    <w:szCs w:val="20"/>
                                  </w:rPr>
                                  <m:t>δ</m:t>
                                </m:r>
                              </m:e>
                            </m:d>
                          </m:e>
                        </m:func>
                      </m:e>
                    </m:d>
                    <m:r>
                      <w:rPr>
                        <w:rFonts w:ascii="Cambria Math" w:hAnsi="Cambria Math"/>
                        <w:sz w:val="20"/>
                        <w:szCs w:val="20"/>
                      </w:rPr>
                      <m:t xml:space="preserve">+ </m:t>
                    </m:r>
                    <m:nary>
                      <m:naryPr>
                        <m:chr m:val="∑"/>
                        <m:limLoc m:val="undOvr"/>
                        <m:supHide m:val="1"/>
                        <m:ctrlPr>
                          <w:rPr>
                            <w:rFonts w:ascii="Cambria Math" w:hAnsi="Cambria Math"/>
                            <w:i/>
                            <w:sz w:val="20"/>
                            <w:szCs w:val="20"/>
                          </w:rPr>
                        </m:ctrlPr>
                      </m:naryPr>
                      <m:sub>
                        <m:r>
                          <w:rPr>
                            <w:rFonts w:ascii="STIXGeneral-Regular" w:hAnsi="STIXGeneral-Regular" w:cs="STIXGeneral-Regular"/>
                            <w:sz w:val="20"/>
                            <w:szCs w:val="20"/>
                          </w:rPr>
                          <m:t>i</m:t>
                        </m:r>
                        <m:r>
                          <w:rPr>
                            <w:rFonts w:ascii="Cambria Math" w:hAnsi="Cambria Math"/>
                            <w:sz w:val="20"/>
                            <w:szCs w:val="20"/>
                          </w:rPr>
                          <m:t>&lt;</m:t>
                        </m:r>
                        <m:r>
                          <w:rPr>
                            <w:rFonts w:ascii="STIXGeneral-Regular" w:hAnsi="STIXGeneral-Regular" w:cs="STIXGeneral-Regular"/>
                            <w:sz w:val="20"/>
                            <w:szCs w:val="20"/>
                          </w:rPr>
                          <m:t>j</m:t>
                        </m:r>
                      </m:sub>
                      <m:sup/>
                      <m:e>
                        <m:f>
                          <m:fPr>
                            <m:ctrlPr>
                              <w:rPr>
                                <w:rFonts w:ascii="Cambria Math" w:hAnsi="Cambria Math"/>
                                <w:i/>
                                <w:sz w:val="20"/>
                                <w:szCs w:val="20"/>
                              </w:rPr>
                            </m:ctrlPr>
                          </m:fPr>
                          <m:num>
                            <m:sSub>
                              <m:sSubPr>
                                <m:ctrlPr>
                                  <w:rPr>
                                    <w:rFonts w:ascii="Cambria Math" w:hAnsi="Cambria Math"/>
                                    <w:i/>
                                    <w:sz w:val="20"/>
                                    <w:szCs w:val="20"/>
                                  </w:rPr>
                                </m:ctrlPr>
                              </m:sSubPr>
                              <m:e>
                                <m:r>
                                  <w:rPr>
                                    <w:rFonts w:ascii="STIXGeneral-Regular" w:hAnsi="STIXGeneral-Regular" w:cs="STIXGeneral-Regular"/>
                                    <w:sz w:val="20"/>
                                    <w:szCs w:val="20"/>
                                  </w:rPr>
                                  <m:t>q</m:t>
                                </m:r>
                              </m:e>
                              <m:sub>
                                <m:r>
                                  <w:rPr>
                                    <w:rFonts w:ascii="STIXGeneral-Regular" w:hAnsi="STIXGeneral-Regular" w:cs="STIXGeneral-Regular"/>
                                    <w:sz w:val="20"/>
                                    <w:szCs w:val="20"/>
                                  </w:rPr>
                                  <m:t>i</m:t>
                                </m:r>
                              </m:sub>
                            </m:sSub>
                            <m:sSub>
                              <m:sSubPr>
                                <m:ctrlPr>
                                  <w:rPr>
                                    <w:rFonts w:ascii="Cambria Math" w:hAnsi="Cambria Math"/>
                                    <w:i/>
                                    <w:sz w:val="20"/>
                                    <w:szCs w:val="20"/>
                                  </w:rPr>
                                </m:ctrlPr>
                              </m:sSubPr>
                              <m:e>
                                <m:r>
                                  <w:rPr>
                                    <w:rFonts w:ascii="STIXGeneral-Regular" w:hAnsi="STIXGeneral-Regular" w:cs="STIXGeneral-Regular"/>
                                    <w:sz w:val="20"/>
                                    <w:szCs w:val="20"/>
                                  </w:rPr>
                                  <m:t>q</m:t>
                                </m:r>
                              </m:e>
                              <m:sub>
                                <m:r>
                                  <w:rPr>
                                    <w:rFonts w:ascii="STIXGeneral-Regular" w:hAnsi="STIXGeneral-Regular" w:cs="STIXGeneral-Regular"/>
                                    <w:sz w:val="20"/>
                                    <w:szCs w:val="20"/>
                                  </w:rPr>
                                  <m:t>j</m:t>
                                </m:r>
                              </m:sub>
                            </m:sSub>
                          </m:num>
                          <m:den>
                            <m:sSub>
                              <m:sSubPr>
                                <m:ctrlPr>
                                  <w:rPr>
                                    <w:rFonts w:ascii="Cambria Math" w:hAnsi="Cambria Math"/>
                                    <w:i/>
                                    <w:sz w:val="20"/>
                                    <w:szCs w:val="20"/>
                                  </w:rPr>
                                </m:ctrlPr>
                              </m:sSubPr>
                              <m:e>
                                <m:r>
                                  <w:rPr>
                                    <w:rFonts w:ascii="STIXGeneral-Regular" w:hAnsi="STIXGeneral-Regular" w:cs="STIXGeneral-Regular"/>
                                    <w:sz w:val="20"/>
                                    <w:szCs w:val="20"/>
                                  </w:rPr>
                                  <m:t>R</m:t>
                                </m:r>
                              </m:e>
                              <m:sub>
                                <m:r>
                                  <w:rPr>
                                    <w:rFonts w:ascii="STIXGeneral-Regular" w:hAnsi="STIXGeneral-Regular" w:cs="STIXGeneral-Regular"/>
                                    <w:sz w:val="20"/>
                                    <w:szCs w:val="20"/>
                                  </w:rPr>
                                  <m:t>ij</m:t>
                                </m:r>
                              </m:sub>
                            </m:sSub>
                          </m:den>
                        </m:f>
                      </m:e>
                    </m:nary>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STIXGeneral-Regular" w:hAnsi="STIXGeneral-Regular" w:cs="STIXGeneral-Regular"/>
                            <w:sz w:val="20"/>
                            <w:szCs w:val="20"/>
                          </w:rPr>
                          <m:t>i</m:t>
                        </m:r>
                        <m:r>
                          <w:rPr>
                            <w:rFonts w:ascii="Cambria Math" w:hAnsi="Cambria Math"/>
                            <w:sz w:val="20"/>
                            <w:szCs w:val="20"/>
                          </w:rPr>
                          <m:t>&lt;</m:t>
                        </m:r>
                        <m:r>
                          <w:rPr>
                            <w:rFonts w:ascii="STIXGeneral-Regular" w:hAnsi="STIXGeneral-Regular" w:cs="STIXGeneral-Regular"/>
                            <w:sz w:val="20"/>
                            <w:szCs w:val="20"/>
                          </w:rPr>
                          <m:t>j</m:t>
                        </m:r>
                      </m:sub>
                      <m:sup/>
                      <m:e>
                        <m:d>
                          <m:dPr>
                            <m:begChr m:val="["/>
                            <m:endChr m:val="]"/>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STIXGeneral-Regular" w:hAnsi="STIXGeneral-Regular" w:cs="STIXGeneral-Regular"/>
                                        <w:sz w:val="20"/>
                                        <w:szCs w:val="20"/>
                                      </w:rPr>
                                      <m:t>A</m:t>
                                    </m:r>
                                  </m:e>
                                  <m:sub>
                                    <m:r>
                                      <w:rPr>
                                        <w:rFonts w:ascii="STIXGeneral-Regular" w:hAnsi="STIXGeneral-Regular" w:cs="STIXGeneral-Regular"/>
                                        <w:sz w:val="20"/>
                                        <w:szCs w:val="20"/>
                                      </w:rPr>
                                      <m:t>ij</m:t>
                                    </m:r>
                                  </m:sub>
                                </m:sSub>
                              </m:num>
                              <m:den>
                                <m:sSubSup>
                                  <m:sSubSupPr>
                                    <m:ctrlPr>
                                      <w:rPr>
                                        <w:rFonts w:ascii="Cambria Math" w:hAnsi="Cambria Math"/>
                                        <w:i/>
                                        <w:sz w:val="20"/>
                                        <w:szCs w:val="20"/>
                                      </w:rPr>
                                    </m:ctrlPr>
                                  </m:sSubSupPr>
                                  <m:e>
                                    <m:r>
                                      <w:rPr>
                                        <w:rFonts w:ascii="STIXGeneral-Regular" w:hAnsi="STIXGeneral-Regular" w:cs="STIXGeneral-Regular"/>
                                        <w:sz w:val="20"/>
                                        <w:szCs w:val="20"/>
                                      </w:rPr>
                                      <m:t>R</m:t>
                                    </m:r>
                                  </m:e>
                                  <m:sub>
                                    <m:r>
                                      <w:rPr>
                                        <w:rFonts w:ascii="STIXGeneral-Regular" w:hAnsi="STIXGeneral-Regular" w:cs="STIXGeneral-Regular"/>
                                        <w:sz w:val="20"/>
                                        <w:szCs w:val="20"/>
                                      </w:rPr>
                                      <m:t>ij</m:t>
                                    </m:r>
                                  </m:sub>
                                  <m:sup>
                                    <m:r>
                                      <w:rPr>
                                        <w:rFonts w:ascii="Cambria Math" w:hAnsi="Cambria Math"/>
                                        <w:sz w:val="20"/>
                                        <w:szCs w:val="20"/>
                                      </w:rPr>
                                      <m:t>12</m:t>
                                    </m:r>
                                  </m:sup>
                                </m:sSub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STIXGeneral-Regular" w:hAnsi="STIXGeneral-Regular" w:cs="STIXGeneral-Regular"/>
                                        <w:sz w:val="20"/>
                                        <w:szCs w:val="20"/>
                                      </w:rPr>
                                      <m:t>B</m:t>
                                    </m:r>
                                  </m:e>
                                  <m:sub>
                                    <m:r>
                                      <w:rPr>
                                        <w:rFonts w:ascii="STIXGeneral-Regular" w:hAnsi="STIXGeneral-Regular" w:cs="STIXGeneral-Regular"/>
                                        <w:sz w:val="20"/>
                                        <w:szCs w:val="20"/>
                                      </w:rPr>
                                      <m:t>ij</m:t>
                                    </m:r>
                                  </m:sub>
                                </m:sSub>
                              </m:num>
                              <m:den>
                                <m:sSubSup>
                                  <m:sSubSupPr>
                                    <m:ctrlPr>
                                      <w:rPr>
                                        <w:rFonts w:ascii="Cambria Math" w:hAnsi="Cambria Math"/>
                                        <w:i/>
                                        <w:sz w:val="20"/>
                                        <w:szCs w:val="20"/>
                                      </w:rPr>
                                    </m:ctrlPr>
                                  </m:sSubSupPr>
                                  <m:e>
                                    <m:r>
                                      <w:rPr>
                                        <w:rFonts w:ascii="STIXGeneral-Regular" w:hAnsi="STIXGeneral-Regular" w:cs="STIXGeneral-Regular"/>
                                        <w:sz w:val="20"/>
                                        <w:szCs w:val="20"/>
                                      </w:rPr>
                                      <m:t>R</m:t>
                                    </m:r>
                                  </m:e>
                                  <m:sub>
                                    <m:r>
                                      <w:rPr>
                                        <w:rFonts w:ascii="STIXGeneral-Regular" w:hAnsi="STIXGeneral-Regular" w:cs="STIXGeneral-Regular"/>
                                        <w:sz w:val="20"/>
                                        <w:szCs w:val="20"/>
                                      </w:rPr>
                                      <m:t>ij</m:t>
                                    </m:r>
                                  </m:sub>
                                  <m:sup>
                                    <m:r>
                                      <w:rPr>
                                        <w:rFonts w:ascii="Cambria Math" w:hAnsi="Cambria Math"/>
                                        <w:sz w:val="20"/>
                                        <w:szCs w:val="20"/>
                                      </w:rPr>
                                      <m:t>6</m:t>
                                    </m:r>
                                  </m:sup>
                                </m:sSubSup>
                              </m:den>
                            </m:f>
                          </m:e>
                        </m:d>
                      </m:e>
                    </m:nary>
                  </m:e>
                </m:nary>
              </m:e>
            </m:nary>
          </m:e>
        </m:nary>
      </m:oMath>
      <w:r w:rsidR="00502E5F" w:rsidRPr="00D421A1">
        <w:t xml:space="preserve"> </w:t>
      </w:r>
      <w:r w:rsidR="004E1DE9" w:rsidRPr="00D421A1">
        <w:t xml:space="preserve">                                        </w:t>
      </w:r>
      <w:r w:rsidR="00891293">
        <w:t xml:space="preserve">       </w:t>
      </w:r>
      <w:r w:rsidR="004E1DE9" w:rsidRPr="00D421A1">
        <w:t xml:space="preserve">  (3.1)</w:t>
      </w:r>
    </w:p>
    <w:p w14:paraId="5C8D6693" w14:textId="77777777" w:rsidR="00502E5F" w:rsidRPr="00D421A1" w:rsidRDefault="00502E5F" w:rsidP="00502E5F">
      <w:pPr>
        <w:pStyle w:val="08ArticleText"/>
        <w:spacing w:line="360" w:lineRule="auto"/>
      </w:pPr>
    </w:p>
    <w:p w14:paraId="37A50E1D" w14:textId="77777777" w:rsidR="00502E5F" w:rsidRPr="00D421A1" w:rsidRDefault="00502E5F" w:rsidP="00807DCD">
      <w:pPr>
        <w:pStyle w:val="08ArticleText"/>
        <w:spacing w:line="276" w:lineRule="auto"/>
      </w:pPr>
      <w:r w:rsidRPr="00D421A1">
        <w:t>Where the first three terms represent the stretching, bending and torsional energies, the set of (</w:t>
      </w:r>
      <w:r w:rsidRPr="00D421A1">
        <w:rPr>
          <w:i/>
        </w:rPr>
        <w:t>q</w:t>
      </w:r>
      <w:r w:rsidRPr="00D421A1">
        <w:rPr>
          <w:i/>
          <w:vertAlign w:val="subscript"/>
        </w:rPr>
        <w:t>i</w:t>
      </w:r>
      <w:r w:rsidRPr="00D421A1">
        <w:t>) parameters define the Coulomb charges associated to each atom present in the system, and the (</w:t>
      </w:r>
      <w:proofErr w:type="spellStart"/>
      <w:r w:rsidRPr="00D421A1">
        <w:rPr>
          <w:i/>
        </w:rPr>
        <w:t>A</w:t>
      </w:r>
      <w:r w:rsidRPr="00D421A1">
        <w:rPr>
          <w:i/>
          <w:vertAlign w:val="subscript"/>
        </w:rPr>
        <w:t>ij</w:t>
      </w:r>
      <w:proofErr w:type="spellEnd"/>
      <w:r w:rsidRPr="00D421A1">
        <w:rPr>
          <w:i/>
        </w:rPr>
        <w:t xml:space="preserve">, </w:t>
      </w:r>
      <w:proofErr w:type="spellStart"/>
      <w:r w:rsidRPr="00D421A1">
        <w:rPr>
          <w:i/>
        </w:rPr>
        <w:t>B</w:t>
      </w:r>
      <w:r w:rsidRPr="00D421A1">
        <w:rPr>
          <w:i/>
          <w:vertAlign w:val="subscript"/>
        </w:rPr>
        <w:t>ij</w:t>
      </w:r>
      <w:proofErr w:type="spellEnd"/>
      <w:r w:rsidRPr="00D421A1">
        <w:t xml:space="preserve">) constants are the </w:t>
      </w:r>
      <w:proofErr w:type="spellStart"/>
      <w:r w:rsidRPr="00D421A1">
        <w:t>Lennard</w:t>
      </w:r>
      <w:proofErr w:type="spellEnd"/>
      <w:r w:rsidRPr="00D421A1">
        <w:t xml:space="preserve">-Jones parameters associated to each </w:t>
      </w:r>
      <w:proofErr w:type="spellStart"/>
      <w:r w:rsidRPr="00D421A1">
        <w:rPr>
          <w:i/>
        </w:rPr>
        <w:t>i</w:t>
      </w:r>
      <w:proofErr w:type="gramStart"/>
      <w:r w:rsidRPr="00D421A1">
        <w:rPr>
          <w:i/>
        </w:rPr>
        <w:t>,j</w:t>
      </w:r>
      <w:proofErr w:type="spellEnd"/>
      <w:proofErr w:type="gramEnd"/>
      <w:r w:rsidRPr="00D421A1">
        <w:t xml:space="preserve"> couple of atoms. </w:t>
      </w:r>
    </w:p>
    <w:p w14:paraId="521B39EA" w14:textId="343BC0F5" w:rsidR="00502E5F" w:rsidRPr="00D421A1" w:rsidRDefault="00502E5F" w:rsidP="00807DCD">
      <w:pPr>
        <w:pStyle w:val="08ArticleText"/>
        <w:spacing w:line="276" w:lineRule="auto"/>
      </w:pPr>
      <w:r w:rsidRPr="00D421A1">
        <w:t xml:space="preserve">Parameterisation of the several constants defining the function </w:t>
      </w:r>
      <w:r w:rsidRPr="00D421A1">
        <w:rPr>
          <w:i/>
        </w:rPr>
        <w:t>V</w:t>
      </w:r>
      <w:r w:rsidRPr="00D421A1">
        <w:rPr>
          <w:i/>
          <w:vertAlign w:val="superscript"/>
        </w:rPr>
        <w:t>AA</w:t>
      </w:r>
      <w:r w:rsidRPr="00D421A1">
        <w:t xml:space="preserve"> can be achieved in multiple ways, but in gene</w:t>
      </w:r>
      <w:r w:rsidR="00516F05">
        <w:t>ral is determined by combining</w:t>
      </w:r>
      <w:r w:rsidRPr="00D421A1">
        <w:t xml:space="preserve"> fitting over a series o</w:t>
      </w:r>
      <w:r w:rsidR="00516F05">
        <w:t>f experimental and</w:t>
      </w:r>
      <w:r w:rsidRPr="00D421A1">
        <w:t xml:space="preserve"> high-level quantum mechanical data. In the course of the last decades, several sets of sta</w:t>
      </w:r>
      <w:r w:rsidR="00516F05">
        <w:t>ndardised parameters, generally</w:t>
      </w:r>
      <w:r w:rsidRPr="00D421A1">
        <w:t xml:space="preserve"> name</w:t>
      </w:r>
      <w:r w:rsidR="00516F05">
        <w:t>d</w:t>
      </w:r>
      <w:r w:rsidRPr="00D421A1">
        <w:t xml:space="preserve"> “force fields”, have been developed.</w:t>
      </w:r>
      <w:r w:rsidR="00E91EF1">
        <w:fldChar w:fldCharType="begin">
          <w:fldData xml:space="preserve">PEVuZE5vdGU+PENpdGU+PEF1dGhvcj5Ccm9va3M8L0F1dGhvcj48WWVhcj4yMDA5PC9ZZWFyPjxS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</w:fldData>
        </w:fldChar>
      </w:r>
      <w:r w:rsidR="00E91EF1">
        <w:instrText xml:space="preserve"> ADDIN EN.CITE </w:instrText>
      </w:r>
      <w:r w:rsidR="00E91EF1">
        <w:fldChar w:fldCharType="begin">
          <w:fldData xml:space="preserve">PEVuZE5vdGU+PENpdGU+PEF1dGhvcj5Ccm9va3M8L0F1dGhvcj48WWVhcj4yMDA5PC9ZZWFyPjxS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</w:fldData>
        </w:fldChar>
      </w:r>
      <w:r w:rsidR="00E91EF1">
        <w:instrText xml:space="preserve"> ADDIN EN.CITE.DATA </w:instrText>
      </w:r>
      <w:r w:rsidR="00E91EF1">
        <w:fldChar w:fldCharType="end"/>
      </w:r>
      <w:r w:rsidR="00E91EF1">
        <w:fldChar w:fldCharType="separate"/>
      </w:r>
      <w:hyperlink w:anchor="_ENREF_18" w:tooltip="Brooks, 2009 #17" w:history="1">
        <w:r w:rsidR="00E91EF1" w:rsidRPr="00E91EF1">
          <w:rPr>
            <w:noProof/>
            <w:vertAlign w:val="superscript"/>
          </w:rPr>
          <w:t>18-22</w:t>
        </w:r>
      </w:hyperlink>
      <w:r w:rsidR="00516F05">
        <w:rPr>
          <w:noProof/>
          <w:vertAlign w:val="superscript"/>
        </w:rPr>
        <w:t xml:space="preserve">, </w:t>
      </w:r>
      <w:hyperlink w:anchor="_ENREF_87" w:tooltip="Dickson, 2014 #173" w:history="1">
        <w:r w:rsidR="00E91EF1" w:rsidRPr="00E91EF1">
          <w:rPr>
            <w:noProof/>
            <w:vertAlign w:val="superscript"/>
          </w:rPr>
          <w:t>87-89</w:t>
        </w:r>
      </w:hyperlink>
      <w:r w:rsidR="00E91EF1">
        <w:fldChar w:fldCharType="end"/>
      </w:r>
      <w:r w:rsidRPr="00D421A1">
        <w:t xml:space="preserve"> </w:t>
      </w:r>
      <w:proofErr w:type="gramStart"/>
      <w:r w:rsidRPr="00D421A1">
        <w:t>These</w:t>
      </w:r>
      <w:proofErr w:type="gramEnd"/>
      <w:r w:rsidRPr="00D421A1">
        <w:t xml:space="preserve"> force fields are nowadays quite reliable in predicting molecular properties of most protein systems. In particular, several folding simulations have verified that the global free energy landscape of protein conformations can be reliably reproduced using such potentials.</w:t>
      </w:r>
      <w:hyperlink w:anchor="_ENREF_90" w:tooltip="Bowman, 2011 #85" w:history="1">
        <w:r w:rsidR="00E91EF1">
          <w:fldChar w:fldCharType="begin">
            <w:fldData xml:space="preserve">PEVuZE5vdGU+PENpdGU+PEF1dGhvcj5Cb3dtYW48L0F1dGhvcj48WWVhcj4yMDExPC9ZZWFyPjxS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</w:fldData>
          </w:fldChar>
        </w:r>
        <w:r w:rsidR="00E91EF1">
          <w:instrText xml:space="preserve"> ADDIN EN.CITE </w:instrText>
        </w:r>
        <w:r w:rsidR="00E91EF1">
          <w:fldChar w:fldCharType="begin">
            <w:fldData xml:space="preserve">PEVuZE5vdGU+PENpdGU+PEF1dGhvcj5Cb3dtYW48L0F1dGhvcj48WWVhcj4yMDExPC9ZZWFyPjxS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</w:fldData>
          </w:fldChar>
        </w:r>
        <w:r w:rsidR="00E91EF1">
          <w:instrText xml:space="preserve"> ADDIN EN.CITE.DATA </w:instrText>
        </w:r>
        <w:r w:rsidR="00E91EF1">
          <w:fldChar w:fldCharType="end"/>
        </w:r>
        <w:r w:rsidR="00E91EF1">
          <w:fldChar w:fldCharType="separate"/>
        </w:r>
        <w:r w:rsidR="00E91EF1" w:rsidRPr="00E91EF1">
          <w:rPr>
            <w:noProof/>
            <w:vertAlign w:val="superscript"/>
          </w:rPr>
          <w:t>90-92</w:t>
        </w:r>
        <w:r w:rsidR="00E91EF1">
          <w:fldChar w:fldCharType="end"/>
        </w:r>
      </w:hyperlink>
      <w:r w:rsidRPr="00D421A1">
        <w:t xml:space="preserve"> Force fields are continuously re-parameterised to improve their reliability and transferability; therefore, we advise the reading of specialised literature and reviews to have a clear view on the performance of the different force fields for the calculation of different properties.</w:t>
      </w:r>
      <w:hyperlink w:anchor="_ENREF_23" w:tooltip="Rueda, 2007 #22" w:history="1">
        <w:r w:rsidR="00E91EF1">
          <w:fldChar w:fldCharType="begin">
            <w:fldData xml:space="preserve">PEVuZE5vdGU+PENpdGU+PEF1dGhvcj5SdWVkYTwvQXV0aG9yPjxZZWFyPjIwMDc8L1llYXI+PFJl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</w:fldData>
          </w:fldChar>
        </w:r>
        <w:r w:rsidR="00E91EF1">
          <w:instrText xml:space="preserve"> ADDIN EN.CITE </w:instrText>
        </w:r>
        <w:r w:rsidR="00E91EF1">
          <w:fldChar w:fldCharType="begin">
            <w:fldData xml:space="preserve">PEVuZE5vdGU+PENpdGU+PEF1dGhvcj5SdWVkYTwvQXV0aG9yPjxZZWFyPjIwMDc8L1llYXI+PFJl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</w:fldData>
          </w:fldChar>
        </w:r>
        <w:r w:rsidR="00E91EF1">
          <w:instrText xml:space="preserve"> ADDIN EN.CITE.DATA </w:instrText>
        </w:r>
        <w:r w:rsidR="00E91EF1">
          <w:fldChar w:fldCharType="end"/>
        </w:r>
        <w:r w:rsidR="00E91EF1">
          <w:fldChar w:fldCharType="separate"/>
        </w:r>
        <w:r w:rsidR="00E91EF1" w:rsidRPr="00E91EF1">
          <w:rPr>
            <w:noProof/>
            <w:vertAlign w:val="superscript"/>
          </w:rPr>
          <w:t>23</w:t>
        </w:r>
        <w:r w:rsidR="00E91EF1">
          <w:fldChar w:fldCharType="end"/>
        </w:r>
      </w:hyperlink>
    </w:p>
    <w:p w14:paraId="79899581" w14:textId="10BAB0F9" w:rsidR="00502E5F" w:rsidRPr="00D421A1" w:rsidRDefault="00502E5F" w:rsidP="00807DCD">
      <w:pPr>
        <w:pStyle w:val="08ArticleText"/>
        <w:spacing w:line="276" w:lineRule="auto"/>
      </w:pPr>
      <w:r w:rsidRPr="00D421A1">
        <w:t>To date, world-leading groups in molecular simulations have pushed molecular dynamics studies of proteins to reach time-scales on the millisecond range, and sizes as big as 10</w:t>
      </w:r>
      <w:r w:rsidRPr="00D421A1">
        <w:rPr>
          <w:vertAlign w:val="superscript"/>
        </w:rPr>
        <w:t>7</w:t>
      </w:r>
      <w:r w:rsidRPr="00D421A1">
        <w:t xml:space="preserve"> atoms. These technical progresses allowed to investigate the folding of several globular proteins,</w:t>
      </w:r>
      <w:r w:rsidR="00E91EF1">
        <w:fldChar w:fldCharType="begin">
          <w:fldData xml:space="preserve">PEVuZE5vdGU+PENpdGU+PEF1dGhvcj5MaW5kb3JmZi1MYXJzZW48L0F1dGhvcj48WWVhcj4yMDEx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ci0xPjwvYWx0LXBlcmlvZGljYWw+PHBhZ2VzPjUxNy01MjA8L3BhZ2VzPjx2b2x1bWU+MzM0PC92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</w:fldData>
        </w:fldChar>
      </w:r>
      <w:r w:rsidR="00E91EF1">
        <w:instrText xml:space="preserve"> ADDIN EN.CITE </w:instrText>
      </w:r>
      <w:r w:rsidR="00E91EF1">
        <w:fldChar w:fldCharType="begin">
          <w:fldData xml:space="preserve">PEVuZE5vdGU+PENpdGU+PEF1dGhvcj5MaW5kb3JmZi1MYXJzZW48L0F1dGhvcj48WWVhcj4yMDEx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</w:fldData>
        </w:fldChar>
      </w:r>
      <w:r w:rsidR="00E91EF1">
        <w:instrText xml:space="preserve"> ADDIN EN.CITE.DATA </w:instrText>
      </w:r>
      <w:r w:rsidR="00E91EF1">
        <w:fldChar w:fldCharType="end"/>
      </w:r>
      <w:r w:rsidR="00E91EF1">
        <w:fldChar w:fldCharType="separate"/>
      </w:r>
      <w:hyperlink w:anchor="_ENREF_37" w:tooltip="Shaw, 2010 #36" w:history="1">
        <w:r w:rsidR="00E91EF1" w:rsidRPr="00E91EF1">
          <w:rPr>
            <w:noProof/>
            <w:vertAlign w:val="superscript"/>
          </w:rPr>
          <w:t>37</w:t>
        </w:r>
      </w:hyperlink>
      <w:r w:rsidR="00E91EF1" w:rsidRPr="00E91EF1">
        <w:rPr>
          <w:noProof/>
          <w:vertAlign w:val="superscript"/>
        </w:rPr>
        <w:t xml:space="preserve">, </w:t>
      </w:r>
      <w:hyperlink w:anchor="_ENREF_91" w:tooltip="Lindorff-Larsen, 2011 #86" w:history="1">
        <w:r w:rsidR="00E91EF1" w:rsidRPr="00E91EF1">
          <w:rPr>
            <w:noProof/>
            <w:vertAlign w:val="superscript"/>
          </w:rPr>
          <w:t>91</w:t>
        </w:r>
      </w:hyperlink>
      <w:r w:rsidR="00E91EF1" w:rsidRPr="00E91EF1">
        <w:rPr>
          <w:noProof/>
          <w:vertAlign w:val="superscript"/>
        </w:rPr>
        <w:t xml:space="preserve">, </w:t>
      </w:r>
      <w:hyperlink w:anchor="_ENREF_92" w:tooltip="Voelz, 2010 #87" w:history="1">
        <w:r w:rsidR="00E91EF1" w:rsidRPr="00E91EF1">
          <w:rPr>
            <w:noProof/>
            <w:vertAlign w:val="superscript"/>
          </w:rPr>
          <w:t>92</w:t>
        </w:r>
      </w:hyperlink>
      <w:r w:rsidR="00E91EF1">
        <w:fldChar w:fldCharType="end"/>
      </w:r>
      <w:r w:rsidRPr="00D421A1">
        <w:t>, to elucidate signal transduction in G protein coupled receptors,</w:t>
      </w:r>
      <w:r w:rsidR="00E91EF1">
        <w:fldChar w:fldCharType="begin">
          <w:fldData xml:space="preserve">PEVuZE5vdGU+PENpdGU+PEF1dGhvcj5Ecm9yPC9BdXRob3I+PFllYXI+MjAxMzwvWWVhcj48UmVj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</w:fldData>
        </w:fldChar>
      </w:r>
      <w:r w:rsidR="00E91EF1">
        <w:instrText xml:space="preserve"> ADDIN EN.CITE </w:instrText>
      </w:r>
      <w:r w:rsidR="00E91EF1">
        <w:fldChar w:fldCharType="begin">
          <w:fldData xml:space="preserve">PEVuZE5vdGU+PENpdGU+PEF1dGhvcj5Ecm9yPC9BdXRob3I+PFllYXI+MjAxMzwvWWVhcj48UmVj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</w:fldData>
        </w:fldChar>
      </w:r>
      <w:r w:rsidR="00E91EF1">
        <w:instrText xml:space="preserve"> ADDIN EN.CITE.DATA </w:instrText>
      </w:r>
      <w:r w:rsidR="00E91EF1">
        <w:fldChar w:fldCharType="end"/>
      </w:r>
      <w:r w:rsidR="00E91EF1">
        <w:fldChar w:fldCharType="separate"/>
      </w:r>
      <w:hyperlink w:anchor="_ENREF_93" w:tooltip="Dror, 2013 #88" w:history="1">
        <w:r w:rsidR="00E91EF1" w:rsidRPr="00E91EF1">
          <w:rPr>
            <w:noProof/>
            <w:vertAlign w:val="superscript"/>
          </w:rPr>
          <w:t>93</w:t>
        </w:r>
      </w:hyperlink>
      <w:r w:rsidR="00E91EF1" w:rsidRPr="00E91EF1">
        <w:rPr>
          <w:noProof/>
          <w:vertAlign w:val="superscript"/>
        </w:rPr>
        <w:t xml:space="preserve">, </w:t>
      </w:r>
      <w:hyperlink w:anchor="_ENREF_94" w:tooltip="Nygaard, 2013 #89" w:history="1">
        <w:r w:rsidR="00E91EF1" w:rsidRPr="00E91EF1">
          <w:rPr>
            <w:noProof/>
            <w:vertAlign w:val="superscript"/>
          </w:rPr>
          <w:t>94</w:t>
        </w:r>
      </w:hyperlink>
      <w:r w:rsidR="00E91EF1">
        <w:fldChar w:fldCharType="end"/>
      </w:r>
      <w:r w:rsidRPr="00D421A1">
        <w:t xml:space="preserve"> and to achieve structural refinement of low-resolution </w:t>
      </w:r>
      <w:proofErr w:type="spellStart"/>
      <w:r w:rsidRPr="00D421A1">
        <w:t>cryo</w:t>
      </w:r>
      <w:proofErr w:type="spellEnd"/>
      <w:r w:rsidRPr="00D421A1">
        <w:t>-EM images of the HIV-1 capsid.</w:t>
      </w:r>
      <w:hyperlink w:anchor="_ENREF_38" w:tooltip="Zhao, 2013 #37" w:history="1">
        <w:r w:rsidR="00E91EF1">
          <w:fldChar w:fldCharType="begin">
            <w:fldData xml:space="preserve">PEVuZE5vdGU+PENpdGU+PEF1dGhvcj5aaGFvPC9BdXRob3I+PFllYXI+MjAxMzwvWWVhcj48UmVj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</w:fldData>
          </w:fldChar>
        </w:r>
        <w:r w:rsidR="00E91EF1">
          <w:instrText xml:space="preserve"> ADDIN EN.CITE </w:instrText>
        </w:r>
        <w:r w:rsidR="00E91EF1">
          <w:fldChar w:fldCharType="begin">
            <w:fldData xml:space="preserve">PEVuZE5vdGU+PENpdGU+PEF1dGhvcj5aaGFvPC9BdXRob3I+PFllYXI+MjAxMzwvWWVhcj48UmVj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</w:fldData>
          </w:fldChar>
        </w:r>
        <w:r w:rsidR="00E91EF1">
          <w:instrText xml:space="preserve"> ADDIN EN.CITE.DATA </w:instrText>
        </w:r>
        <w:r w:rsidR="00E91EF1">
          <w:fldChar w:fldCharType="end"/>
        </w:r>
        <w:r w:rsidR="00E91EF1">
          <w:fldChar w:fldCharType="separate"/>
        </w:r>
        <w:r w:rsidR="00E91EF1" w:rsidRPr="00E91EF1">
          <w:rPr>
            <w:noProof/>
            <w:vertAlign w:val="superscript"/>
          </w:rPr>
          <w:t>38</w:t>
        </w:r>
        <w:r w:rsidR="00E91EF1">
          <w:fldChar w:fldCharType="end"/>
        </w:r>
      </w:hyperlink>
    </w:p>
    <w:p w14:paraId="2E396B5A" w14:textId="77777777" w:rsidR="00502E5F" w:rsidRPr="00D421A1" w:rsidRDefault="00502E5F" w:rsidP="00807DCD">
      <w:pPr>
        <w:pStyle w:val="08ArticleText"/>
        <w:spacing w:line="276" w:lineRule="auto"/>
      </w:pPr>
      <w:r w:rsidRPr="00D421A1">
        <w:t xml:space="preserve">Nonetheless, these dimensionalities are, on one hand, not accessible to the broad computational scientific community, and at the same time, they are not sufficient to cover the scales pertinent to large </w:t>
      </w:r>
      <w:r w:rsidRPr="00D421A1">
        <w:rPr>
          <w:i/>
        </w:rPr>
        <w:t>in vivo</w:t>
      </w:r>
      <w:r w:rsidRPr="00D421A1">
        <w:t xml:space="preserve"> macromolecular complex. </w:t>
      </w:r>
    </w:p>
    <w:p w14:paraId="2A8BFB8E" w14:textId="7034A9CC" w:rsidR="00502E5F" w:rsidRPr="00D421A1" w:rsidRDefault="00502E5F" w:rsidP="006069FE">
      <w:pPr>
        <w:pStyle w:val="08ArticleText"/>
        <w:keepNext/>
        <w:spacing w:line="276" w:lineRule="auto"/>
        <w:rPr>
          <w:b/>
        </w:rPr>
      </w:pPr>
      <w:r w:rsidRPr="00D421A1">
        <w:lastRenderedPageBreak/>
        <w:t>To date, several research groups are actively working to establish simplified CG potentials capable of reliably representing large macromolecular protein aggregates and the associated slow phenomena, and several reviews available in the literature provide detailed historical retrospective on the field of CG modelling.</w:t>
      </w:r>
      <w:r w:rsidR="00E91EF1">
        <w:fldChar w:fldCharType="begin">
          <w:fldData xml:space="preserve">PEVuZE5vdGU+PENpdGU+PEF1dGhvcj5BeXRvbjwvQXV0aG9yPjxZZWFyPjIwMDc8L1llYXI+PFJl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YWJici0xPjwvYWx0LXBlcmlvZGljYWw+PHBhZ2VzPjc5OC04MDA8L3BhZ2VzPjx2b2x1bWU+MzIx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</w:fldData>
        </w:fldChar>
      </w:r>
      <w:r w:rsidR="00E91EF1">
        <w:instrText xml:space="preserve"> ADDIN EN.CITE </w:instrText>
      </w:r>
      <w:r w:rsidR="00E91EF1">
        <w:fldChar w:fldCharType="begin">
          <w:fldData xml:space="preserve">PEVuZE5vdGU+PENpdGU+PEF1dGhvcj5BeXRvbjwvQXV0aG9yPjxZZWFyPjIwMDc8L1llYXI+PFJl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YWJici0xPjwvYWx0LXBlcmlvZGljYWw+PHBhZ2VzPjc5OC04MDA8L3BhZ2VzPjx2b2x1bWU+MzIx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</w:fldData>
        </w:fldChar>
      </w:r>
      <w:r w:rsidR="00E91EF1">
        <w:instrText xml:space="preserve"> ADDIN EN.CITE.DATA </w:instrText>
      </w:r>
      <w:r w:rsidR="00E91EF1">
        <w:fldChar w:fldCharType="end"/>
      </w:r>
      <w:r w:rsidR="00E91EF1">
        <w:fldChar w:fldCharType="separate"/>
      </w:r>
      <w:hyperlink w:anchor="_ENREF_1" w:tooltip="Russel, 2009 #1" w:history="1">
        <w:r w:rsidR="00E91EF1" w:rsidRPr="00E91EF1">
          <w:rPr>
            <w:noProof/>
            <w:vertAlign w:val="superscript"/>
          </w:rPr>
          <w:t>1</w:t>
        </w:r>
      </w:hyperlink>
      <w:r w:rsidR="00E91EF1" w:rsidRPr="00E91EF1">
        <w:rPr>
          <w:noProof/>
          <w:vertAlign w:val="superscript"/>
        </w:rPr>
        <w:t xml:space="preserve">, </w:t>
      </w:r>
      <w:hyperlink w:anchor="_ENREF_16" w:tooltip="Schlick, 2011 #15" w:history="1">
        <w:r w:rsidR="00E91EF1" w:rsidRPr="00E91EF1">
          <w:rPr>
            <w:noProof/>
            <w:vertAlign w:val="superscript"/>
          </w:rPr>
          <w:t>16</w:t>
        </w:r>
      </w:hyperlink>
      <w:r w:rsidR="00E91EF1" w:rsidRPr="00E91EF1">
        <w:rPr>
          <w:noProof/>
          <w:vertAlign w:val="superscript"/>
        </w:rPr>
        <w:t xml:space="preserve">, </w:t>
      </w:r>
      <w:hyperlink w:anchor="_ENREF_50" w:tooltip="Saiz, 2002 #41" w:history="1">
        <w:r w:rsidR="00E91EF1" w:rsidRPr="00E91EF1">
          <w:rPr>
            <w:noProof/>
            <w:vertAlign w:val="superscript"/>
          </w:rPr>
          <w:t>50</w:t>
        </w:r>
      </w:hyperlink>
      <w:r w:rsidR="00E91EF1" w:rsidRPr="00E91EF1">
        <w:rPr>
          <w:noProof/>
          <w:vertAlign w:val="superscript"/>
        </w:rPr>
        <w:t xml:space="preserve">, </w:t>
      </w:r>
      <w:hyperlink w:anchor="_ENREF_53" w:tooltip="Shinoda, 2012 #47" w:history="1">
        <w:r w:rsidR="00E91EF1" w:rsidRPr="00E91EF1">
          <w:rPr>
            <w:noProof/>
            <w:vertAlign w:val="superscript"/>
          </w:rPr>
          <w:t>53</w:t>
        </w:r>
      </w:hyperlink>
      <w:r w:rsidR="00E91EF1" w:rsidRPr="00E91EF1">
        <w:rPr>
          <w:noProof/>
          <w:vertAlign w:val="superscript"/>
        </w:rPr>
        <w:t xml:space="preserve">, </w:t>
      </w:r>
      <w:hyperlink w:anchor="_ENREF_57" w:tooltip="Ayton, 2007 #50" w:history="1">
        <w:r w:rsidR="00E91EF1" w:rsidRPr="00E91EF1">
          <w:rPr>
            <w:noProof/>
            <w:vertAlign w:val="superscript"/>
          </w:rPr>
          <w:t>57-67</w:t>
        </w:r>
      </w:hyperlink>
      <w:r w:rsidR="00E91EF1">
        <w:fldChar w:fldCharType="end"/>
      </w:r>
      <w:r w:rsidRPr="00D421A1">
        <w:t xml:space="preserve"> Here we focus on the present challenges and on what are the currently debated possibilities of pushing the field forward.</w:t>
      </w:r>
    </w:p>
    <w:p w14:paraId="573E32E7" w14:textId="77777777" w:rsidR="00502E5F" w:rsidRPr="00D421A1" w:rsidRDefault="00502E5F" w:rsidP="00502E5F">
      <w:pPr>
        <w:pStyle w:val="08ArticleText"/>
        <w:spacing w:line="360" w:lineRule="auto"/>
      </w:pPr>
    </w:p>
    <w:p w14:paraId="473F8ABD" w14:textId="77777777" w:rsidR="006069FE" w:rsidRPr="00D421A1" w:rsidRDefault="006069FE" w:rsidP="006069FE">
      <w:pPr>
        <w:pStyle w:val="08ArticleText"/>
        <w:keepNext/>
        <w:spacing w:line="276" w:lineRule="auto"/>
      </w:pPr>
      <w:r w:rsidRPr="00D421A1">
        <w:rPr>
          <w:noProof/>
          <w:lang w:val="en-US" w:eastAsia="en-US"/>
        </w:rPr>
        <w:drawing>
          <wp:inline distT="0" distB="0" distL="0" distR="0" wp14:anchorId="67A9DBEB" wp14:editId="7A66A740">
            <wp:extent cx="4104005" cy="1938277"/>
            <wp:effectExtent l="0" t="0" r="10795" b="0"/>
            <wp:docPr id="9" name="Picture 9" descr="Macintosh HD:Users:cascio:Dropbox:RSC_book:Figures:FigureaaEN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scio:Dropbox:RSC_book:Figures:FigureaaENM.tif"/>
                    <pic:cNvPicPr>
                      <a:picLocks noChangeAspect="1" noChangeArrowheads="1"/>
                    </pic:cNvPicPr>
                  </pic:nvPicPr>
                  <pic:blipFill rotWithShape="1">
                    <a:blip r:embed="rId12">
                      <a:extLst>
                        <a:ext uri="{28A0092B-C50C-407E-A947-70E740481C1C}">
                          <a14:useLocalDpi xmlns:a14="http://schemas.microsoft.com/office/drawing/2010/main" val="0"/>
                        </a:ext>
                      </a:extLst>
                    </a:blip>
                    <a:srcRect t="21865" b="15113"/>
                    <a:stretch/>
                  </pic:blipFill>
                  <pic:spPr bwMode="auto">
                    <a:xfrm>
                      <a:off x="0" y="0"/>
                      <a:ext cx="4104005" cy="1938277"/>
                    </a:xfrm>
                    <a:prstGeom prst="rect">
                      <a:avLst/>
                    </a:prstGeom>
                    <a:noFill/>
                    <a:ln>
                      <a:noFill/>
                    </a:ln>
                    <a:extLst>
                      <a:ext uri="{53640926-AAD7-44d8-BBD7-CCE9431645EC}">
                        <a14:shadowObscured xmlns:a14="http://schemas.microsoft.com/office/drawing/2010/main"/>
                      </a:ext>
                    </a:extLst>
                  </pic:spPr>
                </pic:pic>
              </a:graphicData>
            </a:graphic>
          </wp:inline>
        </w:drawing>
      </w:r>
    </w:p>
    <w:p w14:paraId="6BBA5DB5" w14:textId="77777777" w:rsidR="006069FE" w:rsidRPr="00D421A1" w:rsidRDefault="006069FE" w:rsidP="006069FE">
      <w:pPr>
        <w:pStyle w:val="Caption"/>
        <w:jc w:val="both"/>
        <w:rPr>
          <w:b w:val="0"/>
          <w:color w:val="auto"/>
        </w:rPr>
      </w:pPr>
      <w:r w:rsidRPr="00D421A1">
        <w:rPr>
          <w:b w:val="0"/>
          <w:i/>
          <w:color w:val="000000" w:themeColor="text1"/>
        </w:rPr>
        <w:t xml:space="preserve">Figure </w:t>
      </w:r>
      <w:r w:rsidRPr="00D421A1">
        <w:rPr>
          <w:b w:val="0"/>
          <w:i/>
          <w:color w:val="000000" w:themeColor="text1"/>
        </w:rPr>
        <w:fldChar w:fldCharType="begin"/>
      </w:r>
      <w:r w:rsidRPr="00D421A1">
        <w:rPr>
          <w:b w:val="0"/>
          <w:i/>
          <w:color w:val="000000" w:themeColor="text1"/>
        </w:rPr>
        <w:instrText xml:space="preserve"> SEQ Figure \* ARABIC </w:instrText>
      </w:r>
      <w:r w:rsidRPr="00D421A1">
        <w:rPr>
          <w:b w:val="0"/>
          <w:i/>
          <w:color w:val="000000" w:themeColor="text1"/>
        </w:rPr>
        <w:fldChar w:fldCharType="separate"/>
      </w:r>
      <w:r w:rsidR="00F94D42">
        <w:rPr>
          <w:b w:val="0"/>
          <w:i/>
          <w:noProof/>
          <w:color w:val="000000" w:themeColor="text1"/>
        </w:rPr>
        <w:t>4</w:t>
      </w:r>
      <w:r w:rsidRPr="00D421A1">
        <w:rPr>
          <w:b w:val="0"/>
          <w:i/>
          <w:color w:val="000000" w:themeColor="text1"/>
        </w:rPr>
        <w:fldChar w:fldCharType="end"/>
      </w:r>
      <w:r w:rsidRPr="00D421A1">
        <w:t xml:space="preserve"> </w:t>
      </w:r>
      <w:r w:rsidRPr="00D421A1">
        <w:rPr>
          <w:color w:val="auto"/>
        </w:rPr>
        <w:t xml:space="preserve">The Elastic Network Model approach. </w:t>
      </w:r>
      <w:r w:rsidRPr="00D421A1">
        <w:rPr>
          <w:b w:val="0"/>
          <w:color w:val="auto"/>
        </w:rPr>
        <w:t>A folded protein (</w:t>
      </w:r>
      <w:r w:rsidRPr="00D421A1">
        <w:rPr>
          <w:b w:val="0"/>
          <w:i/>
          <w:color w:val="auto"/>
        </w:rPr>
        <w:t>left</w:t>
      </w:r>
      <w:r w:rsidRPr="00D421A1">
        <w:rPr>
          <w:b w:val="0"/>
          <w:color w:val="auto"/>
        </w:rPr>
        <w:t>) is reduced to a minimal set of beads representative of its amino acid sequence (</w:t>
      </w:r>
      <w:r w:rsidRPr="00D421A1">
        <w:rPr>
          <w:b w:val="0"/>
          <w:i/>
          <w:color w:val="auto"/>
        </w:rPr>
        <w:t>centre</w:t>
      </w:r>
      <w:r w:rsidRPr="00D421A1">
        <w:rPr>
          <w:b w:val="0"/>
          <w:color w:val="auto"/>
        </w:rPr>
        <w:t>). Beads are connected to each other (</w:t>
      </w:r>
      <w:r w:rsidRPr="00D421A1">
        <w:rPr>
          <w:b w:val="0"/>
          <w:i/>
          <w:color w:val="auto"/>
        </w:rPr>
        <w:t>right</w:t>
      </w:r>
      <w:r w:rsidRPr="00D421A1">
        <w:rPr>
          <w:b w:val="0"/>
          <w:color w:val="auto"/>
        </w:rPr>
        <w:t xml:space="preserve">) through a model pair-potential with global minimum at each pair’s distance in the native structure.  </w:t>
      </w:r>
    </w:p>
    <w:p w14:paraId="0833AA3A" w14:textId="77777777" w:rsidR="00502E5F" w:rsidRPr="00D421A1" w:rsidRDefault="00502E5F" w:rsidP="00502E5F">
      <w:pPr>
        <w:pStyle w:val="08ArticleText"/>
        <w:spacing w:line="360" w:lineRule="auto"/>
      </w:pPr>
    </w:p>
    <w:p w14:paraId="41163289" w14:textId="77777777" w:rsidR="00502E5F" w:rsidRPr="00D421A1" w:rsidRDefault="00502E5F" w:rsidP="00502E5F">
      <w:pPr>
        <w:pStyle w:val="05BHeading"/>
      </w:pPr>
      <w:r w:rsidRPr="00D421A1">
        <w:t>3.2 Elastic Network Models</w:t>
      </w:r>
    </w:p>
    <w:p w14:paraId="0B9D85D8" w14:textId="77777777" w:rsidR="00502E5F" w:rsidRPr="00D421A1" w:rsidRDefault="00502E5F" w:rsidP="00502E5F">
      <w:pPr>
        <w:pStyle w:val="08ArticleText"/>
      </w:pPr>
    </w:p>
    <w:p w14:paraId="35245B4E" w14:textId="77777777" w:rsidR="00502E5F" w:rsidRPr="00D421A1" w:rsidRDefault="00502E5F" w:rsidP="00807DCD">
      <w:pPr>
        <w:pStyle w:val="08ArticleText"/>
        <w:spacing w:line="276" w:lineRule="auto"/>
      </w:pPr>
      <w:r w:rsidRPr="00D421A1">
        <w:t xml:space="preserve">As explained in the former paragraphs, the CG procedure includes two steps: the definition of a simplified coarse system mapping the more complex and finer initial one, and the definition of a potential energy function for the coarse system capable of mapping the properties of interest of the finely-grained one. </w:t>
      </w:r>
    </w:p>
    <w:p w14:paraId="4ECF7CC7" w14:textId="76C726A0" w:rsidR="00502E5F" w:rsidRPr="00D421A1" w:rsidRDefault="00502E5F" w:rsidP="00807DCD">
      <w:pPr>
        <w:pStyle w:val="08ArticleText"/>
        <w:spacing w:line="276" w:lineRule="auto"/>
      </w:pPr>
      <w:r w:rsidRPr="00D421A1">
        <w:t xml:space="preserve">The first model for proteins containing these ingredients dates to one of the fundamental seeding papers of the field of </w:t>
      </w:r>
      <w:proofErr w:type="spellStart"/>
      <w:r w:rsidRPr="00D421A1">
        <w:t>biomolecular</w:t>
      </w:r>
      <w:proofErr w:type="spellEnd"/>
      <w:r w:rsidRPr="00D421A1">
        <w:t xml:space="preserve"> simulations by Levitt and </w:t>
      </w:r>
      <w:proofErr w:type="spellStart"/>
      <w:r w:rsidRPr="00D421A1">
        <w:t>Warshel</w:t>
      </w:r>
      <w:proofErr w:type="spellEnd"/>
      <w:r w:rsidRPr="00D421A1">
        <w:t>.</w:t>
      </w:r>
      <w:hyperlink w:anchor="_ENREF_80" w:tooltip="Levitt, 1975 #75" w:history="1">
        <w:r w:rsidR="00E91EF1">
          <w:fldChar w:fldCharType="begin"/>
        </w:r>
        <w:r w:rsidR="00E91EF1">
          <w:instrText xml:space="preserve"> ADDIN EN.CITE &lt;EndNote&gt;&lt;Cite&gt;&lt;Author&gt;Levitt&lt;/Author&gt;&lt;Year&gt;1975&lt;/Year&gt;&lt;RecNum&gt;75&lt;/RecNum&gt;&lt;DisplayText&gt;&lt;style face="superscript"&gt;80&lt;/style&gt;&lt;/DisplayText&gt;&lt;record&gt;&lt;rec-number&gt;75&lt;/rec-number&gt;&lt;foreign-keys&gt;&lt;key app="EN" db-id="02pxvzrwkspp2hexfr15ztab9va2zt52sd9w"&gt;75&lt;/key&gt;&lt;/foreign-keys&gt;&lt;ref-type name="Journal Article"&gt;17&lt;/ref-type&gt;&lt;contributors&gt;&lt;authors&gt;&lt;author&gt;Levitt, M.&lt;/author&gt;&lt;author&gt;Warshel, A.&lt;/author&gt;&lt;/authors&gt;&lt;/contributors&gt;&lt;auth-address&gt;Weizmann Inst Sci,Dept Chem Phys,Rehovoth,Israel&lt;/auth-address&gt;&lt;titles&gt;&lt;title&gt;Computer-Simulation of Protein Folding&lt;/title&gt;&lt;secondary-title&gt;Nature&lt;/secondary-title&gt;&lt;alt-title&gt;Nature&lt;/alt-title&gt;&lt;/titles&gt;&lt;periodical&gt;&lt;full-title&gt;Nature&lt;/full-title&gt;&lt;abbr-1&gt;Nature&lt;/abbr-1&gt;&lt;/periodical&gt;&lt;alt-periodical&gt;&lt;full-title&gt;Nature&lt;/full-title&gt;&lt;abbr-1&gt;Nature&lt;/abbr-1&gt;&lt;/alt-periodical&gt;&lt;pages&gt;694-698&lt;/pages&gt;&lt;volume&gt;253&lt;/volume&gt;&lt;number&gt;5494&lt;/number&gt;&lt;dates&gt;&lt;year&gt;1975&lt;/year&gt;&lt;/dates&gt;&lt;isbn&gt;0028-0836&lt;/isbn&gt;&lt;accession-num&gt;WOS:A1975V689000024&lt;/accession-num&gt;&lt;urls&gt;&lt;related-urls&gt;&lt;url&gt;&amp;lt;Go to ISI&amp;gt;://WOS:A1975V689000024&lt;/url&gt;&lt;/related-urls&gt;&lt;/urls&gt;&lt;electronic-resource-num&gt;Doi 10.1038/253694a0&lt;/electronic-resource-num&gt;&lt;language&gt;English&lt;/language&gt;&lt;/record&gt;&lt;/Cite&gt;&lt;/EndNote&gt;</w:instrText>
        </w:r>
        <w:r w:rsidR="00E91EF1">
          <w:fldChar w:fldCharType="separate"/>
        </w:r>
        <w:r w:rsidR="00E91EF1" w:rsidRPr="00E91EF1">
          <w:rPr>
            <w:noProof/>
            <w:vertAlign w:val="superscript"/>
          </w:rPr>
          <w:t>80</w:t>
        </w:r>
        <w:r w:rsidR="00E91EF1">
          <w:fldChar w:fldCharType="end"/>
        </w:r>
      </w:hyperlink>
      <w:r w:rsidRPr="00D421A1">
        <w:t xml:space="preserve"> In their paper, they presented a simplified model for protein folding based on the concept of elastic networks. In these approaches, the structure of a folded protein (known from the experiment) is reduced to few centroids, usually one or two per amino acid, placed at the C</w:t>
      </w:r>
      <w:r w:rsidRPr="00D421A1">
        <w:rPr>
          <w:rFonts w:ascii="Symbol" w:hAnsi="Symbol"/>
        </w:rPr>
        <w:t></w:t>
      </w:r>
      <w:r w:rsidRPr="00D421A1">
        <w:t></w:t>
      </w:r>
      <w:r w:rsidRPr="00D421A1">
        <w:t></w:t>
      </w:r>
      <w:r w:rsidRPr="00D421A1">
        <w:t></w:t>
      </w:r>
      <w:r w:rsidRPr="00D421A1">
        <w:t></w:t>
      </w:r>
      <w:r w:rsidRPr="00D421A1">
        <w:t></w:t>
      </w:r>
      <w:r w:rsidRPr="00D421A1">
        <w:t></w:t>
      </w:r>
      <w:r w:rsidRPr="00D421A1">
        <w:t></w:t>
      </w:r>
      <w:r w:rsidRPr="00D421A1">
        <w:rPr>
          <w:rFonts w:ascii="Symbol" w:hAnsi="Symbol"/>
        </w:rPr>
        <w:t></w:t>
      </w:r>
      <w:r w:rsidRPr="00D421A1">
        <w:rPr>
          <w:rFonts w:ascii="Symbol" w:hAnsi="Symbol"/>
        </w:rPr>
        <w:t></w:t>
      </w:r>
      <w:r w:rsidRPr="00D421A1">
        <w:t xml:space="preserve"> position. The distances between consecutive C</w:t>
      </w:r>
      <w:r w:rsidRPr="00D421A1">
        <w:rPr>
          <w:rFonts w:ascii="Symbol" w:hAnsi="Symbol"/>
        </w:rPr>
        <w:t></w:t>
      </w:r>
      <w:r w:rsidRPr="00D421A1">
        <w:t xml:space="preserve"> in the polymer chain are constrained to the experimental C</w:t>
      </w:r>
      <w:r w:rsidRPr="00D421A1">
        <w:rPr>
          <w:rFonts w:ascii="Symbol" w:hAnsi="Symbol"/>
        </w:rPr>
        <w:t></w:t>
      </w:r>
      <w:r w:rsidRPr="00D421A1">
        <w:t>-C</w:t>
      </w:r>
      <w:r w:rsidRPr="00D421A1">
        <w:rPr>
          <w:rFonts w:ascii="Symbol" w:hAnsi="Symbol"/>
        </w:rPr>
        <w:t></w:t>
      </w:r>
      <w:r w:rsidRPr="00D421A1">
        <w:t xml:space="preserve"> length over a peptide bond. All C</w:t>
      </w:r>
      <w:r w:rsidRPr="00D421A1">
        <w:rPr>
          <w:rFonts w:ascii="Symbol" w:hAnsi="Symbol"/>
        </w:rPr>
        <w:t></w:t>
      </w:r>
      <w:r w:rsidRPr="00D421A1">
        <w:t>’s interact with all other C</w:t>
      </w:r>
      <w:r w:rsidRPr="00D421A1">
        <w:rPr>
          <w:rFonts w:ascii="Symbol" w:hAnsi="Symbol"/>
        </w:rPr>
        <w:t></w:t>
      </w:r>
      <w:r w:rsidRPr="00D421A1">
        <w:t>’s not contiguous in the sequence through an (an-</w:t>
      </w:r>
      <w:proofErr w:type="gramStart"/>
      <w:r w:rsidRPr="00D421A1">
        <w:t>)harmonic</w:t>
      </w:r>
      <w:proofErr w:type="gramEnd"/>
      <w:r w:rsidRPr="00D421A1">
        <w:t xml:space="preserve"> potential centred at the experimental distance of the C</w:t>
      </w:r>
      <w:r w:rsidRPr="00D421A1">
        <w:rPr>
          <w:rFonts w:ascii="Symbol" w:hAnsi="Symbol"/>
        </w:rPr>
        <w:t></w:t>
      </w:r>
      <w:r w:rsidRPr="00D421A1">
        <w:t>-C</w:t>
      </w:r>
      <w:r w:rsidRPr="00D421A1">
        <w:rPr>
          <w:rFonts w:ascii="Symbol" w:hAnsi="Symbol"/>
        </w:rPr>
        <w:t></w:t>
      </w:r>
      <w:r w:rsidRPr="00D421A1">
        <w:t xml:space="preserve"> couple:</w:t>
      </w:r>
    </w:p>
    <w:p w14:paraId="08F2B60A" w14:textId="77777777" w:rsidR="00502E5F" w:rsidRPr="00D421A1" w:rsidRDefault="00502E5F" w:rsidP="00502E5F">
      <w:pPr>
        <w:pStyle w:val="08ArticleText"/>
      </w:pPr>
    </w:p>
    <w:p w14:paraId="623E45A5" w14:textId="77777777" w:rsidR="00165F07" w:rsidRPr="00D421A1" w:rsidRDefault="00165F07" w:rsidP="00165F07">
      <w:pPr>
        <w:pStyle w:val="08ArticleText"/>
      </w:pPr>
    </w:p>
    <w:p w14:paraId="0A02A4A2" w14:textId="77777777" w:rsidR="00165F07" w:rsidRPr="00D421A1" w:rsidRDefault="00CF293F" w:rsidP="00891293">
      <w:pPr>
        <w:pStyle w:val="08ArticleText"/>
        <w:spacing w:line="360" w:lineRule="auto"/>
      </w:pPr>
      <m:oMath>
        <m:sSup>
          <m:sSupPr>
            <m:ctrlPr>
              <w:rPr>
                <w:rFonts w:ascii="Cambria Math" w:hAnsi="Cambria Math"/>
                <w:i/>
              </w:rPr>
            </m:ctrlPr>
          </m:sSupPr>
          <m:e>
            <m:r>
              <w:rPr>
                <w:rFonts w:ascii="STIXGeneral-Regular" w:hAnsi="STIXGeneral-Regular" w:cs="STIXGeneral-Regular"/>
              </w:rPr>
              <m:t>V</m:t>
            </m:r>
          </m:e>
          <m:sup>
            <m:r>
              <w:rPr>
                <w:rFonts w:ascii="STIXGeneral-Regular" w:hAnsi="STIXGeneral-Regular" w:cs="STIXGeneral-Regular"/>
              </w:rPr>
              <m:t>EN</m:t>
            </m:r>
          </m:sup>
        </m:sSup>
        <m:r>
          <w:rPr>
            <w:rFonts w:ascii="Cambria Math" w:hAnsi="Cambria Math"/>
          </w:rPr>
          <m:t>=</m:t>
        </m:r>
        <m:nary>
          <m:naryPr>
            <m:chr m:val="∑"/>
            <m:limLoc m:val="undOvr"/>
            <m:supHide m:val="1"/>
            <m:ctrlPr>
              <w:rPr>
                <w:rFonts w:ascii="Cambria Math" w:hAnsi="Cambria Math"/>
                <w:i/>
              </w:rPr>
            </m:ctrlPr>
          </m:naryPr>
          <m:sub>
            <m:r>
              <w:rPr>
                <w:rFonts w:ascii="STIXGeneral-Regular" w:hAnsi="STIXGeneral-Regular" w:cs="STIXGeneral-Regular"/>
              </w:rPr>
              <m:t>i</m:t>
            </m:r>
            <m:r>
              <w:rPr>
                <w:rFonts w:ascii="Cambria Math" w:hAnsi="Cambria Math"/>
              </w:rPr>
              <m:t>,</m:t>
            </m:r>
            <m:r>
              <w:rPr>
                <w:rFonts w:ascii="STIXGeneral-Regular" w:hAnsi="STIXGeneral-Regular" w:cs="STIXGeneral-Regular"/>
              </w:rPr>
              <m:t>j</m:t>
            </m:r>
            <m:r>
              <w:rPr>
                <w:rFonts w:ascii="Cambria Math" w:hAnsi="Cambria Math"/>
              </w:rPr>
              <m:t>&gt;</m:t>
            </m:r>
            <m:r>
              <w:rPr>
                <w:rFonts w:ascii="STIXGeneral-Regular" w:hAnsi="STIXGeneral-Regular" w:cs="STIXGeneral-Regular"/>
              </w:rPr>
              <m:t>i</m:t>
            </m:r>
            <m:r>
              <w:rPr>
                <w:rFonts w:ascii="Cambria Math" w:hAnsi="Cambria Math"/>
              </w:rPr>
              <m:t>+1</m:t>
            </m:r>
          </m:sub>
          <m:sup/>
          <m:e>
            <m:r>
              <w:rPr>
                <w:rFonts w:ascii="STIXGeneral-Regular" w:hAnsi="STIXGeneral-Regular" w:cs="STIXGeneral-Regular"/>
              </w:rPr>
              <m:t>V</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sty m:val="bi"/>
                          </m:rPr>
                          <w:rPr>
                            <w:rFonts w:ascii="STIXGeneral-Regular" w:hAnsi="STIXGeneral-Regular" w:cs="STIXGeneral-Regular"/>
                          </w:rPr>
                          <m:t>r</m:t>
                        </m:r>
                      </m:e>
                      <m:sub>
                        <m:r>
                          <w:rPr>
                            <w:rFonts w:ascii="STIXGeneral-Regular" w:hAnsi="STIXGeneral-Regular" w:cs="STIXGeneral-Regular"/>
                          </w:rPr>
                          <m:t>ij</m:t>
                        </m:r>
                      </m:sub>
                    </m:sSub>
                    <m:r>
                      <w:rPr>
                        <w:rFonts w:ascii="Cambria Math" w:hAnsi="Cambria Math"/>
                      </w:rPr>
                      <m:t>-</m:t>
                    </m:r>
                    <m:sSub>
                      <m:sSubPr>
                        <m:ctrlPr>
                          <w:rPr>
                            <w:rFonts w:ascii="Cambria Math" w:hAnsi="Cambria Math"/>
                            <w:i/>
                          </w:rPr>
                        </m:ctrlPr>
                      </m:sSubPr>
                      <m:e>
                        <m:r>
                          <m:rPr>
                            <m:sty m:val="bi"/>
                          </m:rPr>
                          <w:rPr>
                            <w:rFonts w:ascii="STIXGeneral-Regular" w:hAnsi="STIXGeneral-Regular" w:cs="STIXGeneral-Regular"/>
                          </w:rPr>
                          <m:t>r</m:t>
                        </m:r>
                      </m:e>
                      <m:sub>
                        <m:sSub>
                          <m:sSubPr>
                            <m:ctrlPr>
                              <w:rPr>
                                <w:rFonts w:ascii="Cambria Math" w:hAnsi="Cambria Math"/>
                                <w:i/>
                              </w:rPr>
                            </m:ctrlPr>
                          </m:sSubPr>
                          <m:e>
                            <m:r>
                              <w:rPr>
                                <w:rFonts w:ascii="Cambria Math" w:hAnsi="Cambria Math"/>
                              </w:rPr>
                              <m:t>0</m:t>
                            </m:r>
                          </m:e>
                          <m:sub>
                            <m:r>
                              <w:rPr>
                                <w:rFonts w:ascii="STIXGeneral-Regular" w:hAnsi="STIXGeneral-Regular" w:cs="STIXGeneral-Regular"/>
                              </w:rPr>
                              <m:t>ij</m:t>
                            </m:r>
                          </m:sub>
                        </m:sSub>
                      </m:sub>
                    </m:sSub>
                  </m:e>
                </m:d>
              </m:e>
            </m:d>
          </m:e>
        </m:nary>
      </m:oMath>
      <w:r w:rsidR="00502E5F" w:rsidRPr="00D421A1">
        <w:t xml:space="preserve"> </w:t>
      </w:r>
      <w:r w:rsidR="004E1DE9" w:rsidRPr="00D421A1">
        <w:t xml:space="preserve">                                                                       (3.2)</w:t>
      </w:r>
    </w:p>
    <w:p w14:paraId="22729E97" w14:textId="77777777" w:rsidR="00502E5F" w:rsidRPr="00D421A1" w:rsidRDefault="00502E5F" w:rsidP="00165F07">
      <w:pPr>
        <w:pStyle w:val="08ArticleText"/>
      </w:pPr>
    </w:p>
    <w:p w14:paraId="223AC220" w14:textId="77777777" w:rsidR="00502E5F" w:rsidRPr="00D421A1" w:rsidRDefault="00502E5F" w:rsidP="00165F07">
      <w:pPr>
        <w:pStyle w:val="08ArticleText"/>
      </w:pPr>
    </w:p>
    <w:p w14:paraId="4336131A" w14:textId="77777777" w:rsidR="00502E5F" w:rsidRPr="00D421A1" w:rsidRDefault="00502E5F" w:rsidP="00807DCD">
      <w:pPr>
        <w:pStyle w:val="08ArticleText"/>
        <w:spacing w:line="276" w:lineRule="auto"/>
      </w:pPr>
      <w:r w:rsidRPr="00D421A1">
        <w:t xml:space="preserve">These methods accept intrinsically the native folded structure as a global minimum of their energy, and therefore can be studied to explore in fast and efficient way the folding landscape. In particular, folded structures lay in a well-defined global minimum of the free energy of the protein. Therefore, small fluctuations of the energy should follow a quadratic law. This can be easily implemented in elastic networks, by imposing strictly harmonic analytical form of the potential </w:t>
      </w:r>
      <w:r w:rsidRPr="00D421A1">
        <w:rPr>
          <w:i/>
        </w:rPr>
        <w:t>V</w:t>
      </w:r>
      <w:r w:rsidRPr="00D421A1">
        <w:t xml:space="preserve"> in equation 3.2. </w:t>
      </w:r>
    </w:p>
    <w:p w14:paraId="0C879F3F" w14:textId="0E4C8C26" w:rsidR="00502E5F" w:rsidRPr="00D421A1" w:rsidRDefault="00502E5F" w:rsidP="00502E5F">
      <w:pPr>
        <w:pStyle w:val="08ArticleText"/>
      </w:pPr>
      <w:r w:rsidRPr="00D421A1">
        <w:t>Several studies in the past years have shown how such apparently simple approaches are indeed capable of representing well thermally associated local deformations of protein scaffolds, as well as how they can be used to reproduce principal component analysis coming from more complex all-atom simulations of the same targets.</w:t>
      </w:r>
      <w:hyperlink w:anchor="_ENREF_95" w:tooltip="Bahar, 1997 #90" w:history="1">
        <w:r w:rsidR="00E91EF1">
          <w:fldChar w:fldCharType="begin">
            <w:fldData xml:space="preserve">PEVuZE5vdGU+PENpdGU+PEF1dGhvcj5CYWhhcjwvQXV0aG9yPjxZZWFyPjE5OTc8L1llYXI+PFJl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ZGljYWw+PHBhZ2VzPjc3Ni03Nzg8L3BhZ2VzPjx2b2x1bWU+Mjk2PC92b2x1bWU+PG51bWJlcj41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</w:fldData>
          </w:fldChar>
        </w:r>
        <w:r w:rsidR="00E91EF1">
          <w:instrText xml:space="preserve"> ADDIN EN.CITE </w:instrText>
        </w:r>
        <w:r w:rsidR="00E91EF1">
          <w:fldChar w:fldCharType="begin">
            <w:fldData xml:space="preserve">PEVuZE5vdGU+PENpdGU+PEF1dGhvcj5CYWhhcjwvQXV0aG9yPjxZZWFyPjE5OTc8L1llYXI+PFJl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ZGljYWw+PHBhZ2VzPjc3Ni03Nzg8L3BhZ2VzPjx2b2x1bWU+Mjk2PC92b2x1bWU+PG51bWJlcj41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</w:fldData>
          </w:fldChar>
        </w:r>
        <w:r w:rsidR="00E91EF1">
          <w:instrText xml:space="preserve"> ADDIN EN.CITE.DATA </w:instrText>
        </w:r>
        <w:r w:rsidR="00E91EF1">
          <w:fldChar w:fldCharType="end"/>
        </w:r>
        <w:r w:rsidR="00E91EF1">
          <w:fldChar w:fldCharType="separate"/>
        </w:r>
        <w:r w:rsidR="00E91EF1" w:rsidRPr="00E91EF1">
          <w:rPr>
            <w:noProof/>
            <w:vertAlign w:val="superscript"/>
          </w:rPr>
          <w:t>95-105</w:t>
        </w:r>
        <w:r w:rsidR="00E91EF1">
          <w:fldChar w:fldCharType="end"/>
        </w:r>
      </w:hyperlink>
      <w:r w:rsidRPr="00D421A1">
        <w:t xml:space="preserve"> </w:t>
      </w:r>
    </w:p>
    <w:p w14:paraId="49F4DC59" w14:textId="0CF99EFF" w:rsidR="00502E5F" w:rsidRPr="00D421A1" w:rsidRDefault="00502E5F" w:rsidP="00807DCD">
      <w:pPr>
        <w:pStyle w:val="08ArticleText"/>
        <w:spacing w:line="276" w:lineRule="auto"/>
      </w:pPr>
      <w:r w:rsidRPr="00D421A1">
        <w:t xml:space="preserve">In 2004, based on previous work by </w:t>
      </w:r>
      <w:proofErr w:type="spellStart"/>
      <w:r w:rsidRPr="00D421A1">
        <w:t>Bahar</w:t>
      </w:r>
      <w:proofErr w:type="spellEnd"/>
      <w:r w:rsidRPr="00D421A1">
        <w:t xml:space="preserve"> and </w:t>
      </w:r>
      <w:proofErr w:type="spellStart"/>
      <w:r w:rsidRPr="00D421A1">
        <w:t>coworkers</w:t>
      </w:r>
      <w:proofErr w:type="spellEnd"/>
      <w:r w:rsidRPr="00D421A1">
        <w:t>,</w:t>
      </w:r>
      <w:hyperlink w:anchor="_ENREF_95" w:tooltip="Bahar, 1997 #90" w:history="1">
        <w:r w:rsidR="00E91EF1">
          <w:fldChar w:fldCharType="begin">
            <w:fldData xml:space="preserve">PEVuZE5vdGU+PENpdGU+PEF1dGhvcj5CYWhhcjwvQXV0aG9yPjxZZWFyPjE5OTc8L1llYXI+PFJl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</w:fldData>
          </w:fldChar>
        </w:r>
        <w:r w:rsidR="00E91EF1">
          <w:instrText xml:space="preserve"> ADDIN EN.CITE </w:instrText>
        </w:r>
        <w:r w:rsidR="00E91EF1">
          <w:fldChar w:fldCharType="begin">
            <w:fldData xml:space="preserve">PEVuZE5vdGU+PENpdGU+PEF1dGhvcj5CYWhhcjwvQXV0aG9yPjxZZWFyPjE5OTc8L1llYXI+PFJl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</w:fldData>
          </w:fldChar>
        </w:r>
        <w:r w:rsidR="00E91EF1">
          <w:instrText xml:space="preserve"> ADDIN EN.CITE.DATA </w:instrText>
        </w:r>
        <w:r w:rsidR="00E91EF1">
          <w:fldChar w:fldCharType="end"/>
        </w:r>
        <w:r w:rsidR="00E91EF1">
          <w:fldChar w:fldCharType="separate"/>
        </w:r>
        <w:r w:rsidR="00E91EF1" w:rsidRPr="00E91EF1">
          <w:rPr>
            <w:noProof/>
            <w:vertAlign w:val="superscript"/>
          </w:rPr>
          <w:t>95-97</w:t>
        </w:r>
        <w:r w:rsidR="00E91EF1">
          <w:fldChar w:fldCharType="end"/>
        </w:r>
      </w:hyperlink>
      <w:r w:rsidRPr="00D421A1">
        <w:t xml:space="preserve"> </w:t>
      </w:r>
      <w:proofErr w:type="spellStart"/>
      <w:r w:rsidRPr="00D421A1">
        <w:t>Micheletti</w:t>
      </w:r>
      <w:proofErr w:type="spellEnd"/>
      <w:r w:rsidRPr="00D421A1">
        <w:t xml:space="preserve"> et al. worked on an extension of the model of elastic network where one single bead is introduced to mimic the presence of the side-chain (Figure 4).</w:t>
      </w:r>
      <w:hyperlink w:anchor="_ENREF_101" w:tooltip="Micheletti, 2004 #94" w:history="1">
        <w:r w:rsidR="00E91EF1">
          <w:fldChar w:fldCharType="begin">
            <w:fldData xml:space="preserve">PEVuZE5vdGU+PENpdGU+PEF1dGhvcj5NaWNoZWxldHRpPC9BdXRob3I+PFllYXI+MjAwNDwvWWVh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</w:fldData>
          </w:fldChar>
        </w:r>
        <w:r w:rsidR="00E91EF1">
          <w:instrText xml:space="preserve"> ADDIN EN.CITE </w:instrText>
        </w:r>
        <w:r w:rsidR="00E91EF1">
          <w:fldChar w:fldCharType="begin">
            <w:fldData xml:space="preserve">PEVuZE5vdGU+PENpdGU+PEF1dGhvcj5NaWNoZWxldHRpPC9BdXRob3I+PFllYXI+MjAwNDwvWWVh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</w:fldData>
          </w:fldChar>
        </w:r>
        <w:r w:rsidR="00E91EF1">
          <w:instrText xml:space="preserve"> ADDIN EN.CITE.DATA </w:instrText>
        </w:r>
        <w:r w:rsidR="00E91EF1">
          <w:fldChar w:fldCharType="end"/>
        </w:r>
        <w:r w:rsidR="00E91EF1">
          <w:fldChar w:fldCharType="separate"/>
        </w:r>
        <w:r w:rsidR="00E91EF1" w:rsidRPr="00E91EF1">
          <w:rPr>
            <w:noProof/>
            <w:vertAlign w:val="superscript"/>
          </w:rPr>
          <w:t>101</w:t>
        </w:r>
        <w:r w:rsidR="00E91EF1">
          <w:fldChar w:fldCharType="end"/>
        </w:r>
      </w:hyperlink>
      <w:r w:rsidRPr="00D421A1">
        <w:t xml:space="preserve"> This minimal complication of the model is sufficient to significantly increase the accuracy of the predicted fluctuations.</w:t>
      </w:r>
      <w:hyperlink w:anchor="_ENREF_102" w:tooltip="Neri, 2005 #98" w:history="1">
        <w:r w:rsidR="00E91EF1">
          <w:fldChar w:fldCharType="begin"/>
        </w:r>
        <w:r w:rsidR="00E91EF1">
          <w:instrText xml:space="preserve"> ADDIN EN.CITE &lt;EndNote&gt;&lt;Cite&gt;&lt;Author&gt;Neri&lt;/Author&gt;&lt;Year&gt;2005&lt;/Year&gt;&lt;RecNum&gt;98&lt;/RecNum&gt;&lt;DisplayText&gt;&lt;style face="superscript"&gt;102&lt;/style&gt;&lt;/DisplayText&gt;&lt;record&gt;&lt;rec-number&gt;98&lt;/rec-number&gt;&lt;foreign-keys&gt;&lt;key app="EN" db-id="02pxvzrwkspp2hexfr15ztab9va2zt52sd9w"&gt;98&lt;/key&gt;&lt;/foreign-keys&gt;&lt;ref-type name="Journal Article"&gt;17&lt;/ref-type&gt;&lt;contributors&gt;&lt;authors&gt;&lt;author&gt;Neri, M.&lt;/author&gt;&lt;author&gt;Cascella, M.&lt;/author&gt;&lt;author&gt;Micheletti, C.&lt;/author&gt;&lt;/authors&gt;&lt;/contributors&gt;&lt;auth-address&gt;Neri, M&amp;#xD;Scuola Int Super Studi Avanzati, Via Beirut 4, I-34014 Trieste, Italy&amp;#xD;Scuola Int Super Studi Avanzati, Via Beirut 4, I-34014 Trieste, Italy&amp;#xD;Scuola Int Super Studi Avanzati, I-34014 Trieste, Italy&amp;#xD;INFM, I-34014 Trieste, Italy&amp;#xD;EPFL, CH-1015 Lausanne, Switzerland&lt;/auth-address&gt;&lt;titles&gt;&lt;title&gt;The influence of conformational fluctuations on enzymatic activity: modelling the functional motion of beta-secretase&lt;/title&gt;&lt;secondary-title&gt;Journal of Physics-Condensed Matter&lt;/secondary-title&gt;&lt;alt-title&gt;J Phys-Condens Matter&lt;/alt-title&gt;&lt;/titles&gt;&lt;pages&gt;S1581-S1593&lt;/pages&gt;&lt;volume&gt;17&lt;/volume&gt;&lt;number&gt;18&lt;/number&gt;&lt;keywords&gt;&lt;keyword&gt;molecular-dynamics simulations&lt;/keyword&gt;&lt;keyword&gt;hinge-bending mode&lt;/keyword&gt;&lt;keyword&gt;vibrational dynamics&lt;/keyword&gt;&lt;keyword&gt;trypsin-inhibitor&lt;/keyword&gt;&lt;keyword&gt;single-parameter&lt;/keyword&gt;&lt;keyword&gt;hiv-1 protease&lt;/keyword&gt;&lt;keyword&gt;proteins&lt;/keyword&gt;&lt;keyword&gt;lysozyme&lt;/keyword&gt;&lt;keyword&gt;resistance&lt;/keyword&gt;&lt;keyword&gt;slow&lt;/keyword&gt;&lt;/keywords&gt;&lt;dates&gt;&lt;year&gt;2005&lt;/year&gt;&lt;pub-dates&gt;&lt;date&gt;May 11&lt;/date&gt;&lt;/pub-dates&gt;&lt;/dates&gt;&lt;isbn&gt;0953-8984&lt;/isbn&gt;&lt;accession-num&gt;WOS:000229658500015&lt;/accession-num&gt;&lt;urls&gt;&lt;related-urls&gt;&lt;url&gt;&amp;lt;Go to ISI&amp;gt;://WOS:000229658500015&lt;/url&gt;&lt;/related-urls&gt;&lt;/urls&gt;&lt;electronic-resource-num&gt;Doi 10.1088/0953-8984/17/18/014&lt;/electronic-resource-num&gt;&lt;language&gt;English&lt;/language&gt;&lt;/record&gt;&lt;/Cite&gt;&lt;/EndNote&gt;</w:instrText>
        </w:r>
        <w:r w:rsidR="00E91EF1">
          <w:fldChar w:fldCharType="separate"/>
        </w:r>
        <w:r w:rsidR="00E91EF1" w:rsidRPr="00E91EF1">
          <w:rPr>
            <w:noProof/>
            <w:vertAlign w:val="superscript"/>
          </w:rPr>
          <w:t>102</w:t>
        </w:r>
        <w:r w:rsidR="00E91EF1">
          <w:fldChar w:fldCharType="end"/>
        </w:r>
      </w:hyperlink>
      <w:r w:rsidRPr="00D421A1">
        <w:t xml:space="preserve"> In this so-called </w:t>
      </w:r>
      <w:r w:rsidRPr="00D421A1">
        <w:rPr>
          <w:rFonts w:ascii="Symbol" w:hAnsi="Symbol"/>
          <w:i/>
        </w:rPr>
        <w:t></w:t>
      </w:r>
      <w:r w:rsidRPr="00D421A1">
        <w:rPr>
          <w:i/>
        </w:rPr>
        <w:t>-Gaussian model</w:t>
      </w:r>
      <w:r w:rsidRPr="00D421A1">
        <w:t>, a protein is reduced to a set of beads representing the C</w:t>
      </w:r>
      <w:r w:rsidRPr="00D421A1">
        <w:t> and the C</w:t>
      </w:r>
      <w:r w:rsidRPr="00D421A1">
        <w:rPr>
          <w:rFonts w:ascii="Symbol" w:hAnsi="Symbol"/>
        </w:rPr>
        <w:t></w:t>
      </w:r>
      <w:r w:rsidRPr="00D421A1">
        <w:t xml:space="preserve"> of the various amino acids, and its total energy when in a trial configuration </w:t>
      </w:r>
      <w:r w:rsidRPr="00D421A1">
        <w:rPr>
          <w:rFonts w:ascii="Symbol" w:hAnsi="Symbol"/>
        </w:rPr>
        <w:t></w:t>
      </w:r>
      <w:r w:rsidRPr="00D421A1">
        <w:t xml:space="preserve"> takes the analytical form:</w:t>
      </w:r>
    </w:p>
    <w:p w14:paraId="52E20FF7" w14:textId="77777777" w:rsidR="00502E5F" w:rsidRPr="00D421A1" w:rsidRDefault="00502E5F" w:rsidP="00165F07">
      <w:pPr>
        <w:pStyle w:val="08ArticleText"/>
      </w:pPr>
    </w:p>
    <w:p w14:paraId="458B5A9C" w14:textId="77777777" w:rsidR="004E1DE9" w:rsidRPr="00D421A1" w:rsidRDefault="00502E5F" w:rsidP="00165F07">
      <w:pPr>
        <w:pStyle w:val="08ArticleText"/>
      </w:pPr>
      <m:oMath>
        <m:r>
          <w:rPr>
            <w:rFonts w:ascii="STIXGeneral-Regular" w:hAnsi="STIXGeneral-Regular" w:cs="STIXGeneral-Regular"/>
          </w:rPr>
          <m:t>H</m:t>
        </m:r>
        <m:d>
          <m:dPr>
            <m:ctrlPr>
              <w:rPr>
                <w:rFonts w:ascii="Cambria Math" w:hAnsi="Cambria Math"/>
                <w:i/>
              </w:rPr>
            </m:ctrlPr>
          </m:dPr>
          <m:e>
            <m:r>
              <m:rPr>
                <m:sty m:val="p"/>
              </m:rPr>
              <w:rPr>
                <w:rFonts w:ascii="Cambria Math" w:hAnsi="Cambria Math"/>
              </w:rPr>
              <m:t>Γ</m:t>
            </m:r>
          </m:e>
        </m:d>
        <m:r>
          <w:rPr>
            <w:rFonts w:ascii="Cambria Math" w:hAnsi="Cambria Math"/>
          </w:rPr>
          <m:t>=</m:t>
        </m:r>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B</m:t>
            </m:r>
          </m:sub>
        </m:sSub>
        <m:d>
          <m:dPr>
            <m:ctrlPr>
              <w:rPr>
                <w:rFonts w:ascii="Cambria Math" w:hAnsi="Cambria Math"/>
                <w:i/>
              </w:rPr>
            </m:ctrlPr>
          </m:dPr>
          <m:e>
            <m:r>
              <m:rPr>
                <m:sty m:val="p"/>
              </m:rP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αα</m:t>
            </m:r>
          </m:sub>
        </m:sSub>
        <m:d>
          <m:dPr>
            <m:ctrlPr>
              <w:rPr>
                <w:rFonts w:ascii="Cambria Math" w:hAnsi="Cambria Math"/>
                <w:i/>
              </w:rPr>
            </m:ctrlPr>
          </m:dPr>
          <m:e>
            <m:r>
              <m:rPr>
                <m:sty m:val="p"/>
              </m:rPr>
              <w:rPr>
                <w:rFonts w:ascii="Cambria Math" w:hAnsi="Cambria Math"/>
              </w:rPr>
              <m:t>Γ</m:t>
            </m:r>
          </m:e>
        </m:d>
        <m:r>
          <w:rPr>
            <w:rFonts w:ascii="Cambria Math" w:hAnsi="Cambria Math"/>
          </w:rPr>
          <m:t>+</m:t>
        </m:r>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αβ</m:t>
            </m:r>
          </m:sub>
        </m:sSub>
        <m:d>
          <m:dPr>
            <m:ctrlPr>
              <w:rPr>
                <w:rFonts w:ascii="Cambria Math" w:hAnsi="Cambria Math"/>
                <w:i/>
              </w:rPr>
            </m:ctrlPr>
          </m:dPr>
          <m:e>
            <m:r>
              <m:rPr>
                <m:sty m:val="p"/>
              </m:rPr>
              <w:rPr>
                <w:rFonts w:ascii="Cambria Math" w:hAnsi="Cambria Math"/>
              </w:rPr>
              <m:t>Γ</m:t>
            </m:r>
          </m:e>
        </m:d>
        <m:r>
          <w:rPr>
            <w:rFonts w:ascii="Cambria Math" w:hAnsi="Cambria Math"/>
          </w:rPr>
          <m:t>+</m:t>
        </m:r>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ββ</m:t>
            </m:r>
          </m:sub>
        </m:sSub>
        <m:d>
          <m:dPr>
            <m:ctrlPr>
              <w:rPr>
                <w:rFonts w:ascii="Cambria Math" w:hAnsi="Cambria Math"/>
                <w:i/>
              </w:rPr>
            </m:ctrlPr>
          </m:dPr>
          <m:e>
            <m:r>
              <m:rPr>
                <m:sty m:val="p"/>
              </m:rPr>
              <w:rPr>
                <w:rFonts w:ascii="Cambria Math" w:hAnsi="Cambria Math"/>
              </w:rPr>
              <m:t>Γ</m:t>
            </m:r>
          </m:e>
        </m:d>
      </m:oMath>
      <w:r w:rsidRPr="00D421A1">
        <w:t xml:space="preserve"> </w:t>
      </w:r>
      <w:r w:rsidR="004E1DE9" w:rsidRPr="00D421A1">
        <w:t xml:space="preserve">                                          (3.3)</w:t>
      </w:r>
    </w:p>
    <w:p w14:paraId="0E1FF162" w14:textId="77777777" w:rsidR="00502E5F" w:rsidRPr="00D421A1" w:rsidRDefault="00502E5F" w:rsidP="00165F07">
      <w:pPr>
        <w:pStyle w:val="08ArticleText"/>
      </w:pPr>
    </w:p>
    <w:p w14:paraId="7A7C06DA" w14:textId="77777777" w:rsidR="00502E5F" w:rsidRPr="00D421A1" w:rsidRDefault="00502E5F" w:rsidP="00165F07">
      <w:pPr>
        <w:pStyle w:val="08ArticleText"/>
      </w:pPr>
    </w:p>
    <w:p w14:paraId="031FD9A0" w14:textId="77777777" w:rsidR="00502E5F" w:rsidRPr="00D421A1" w:rsidRDefault="00502E5F" w:rsidP="00502E5F">
      <w:pPr>
        <w:pStyle w:val="08ArticleText"/>
      </w:pPr>
      <w:r w:rsidRPr="00D421A1">
        <w:t xml:space="preserve">Explicitly, the terms in the Hamiltonian are: </w:t>
      </w:r>
    </w:p>
    <w:p w14:paraId="77EC8F7C" w14:textId="77777777" w:rsidR="00502E5F" w:rsidRPr="00D421A1" w:rsidRDefault="00502E5F" w:rsidP="00502E5F">
      <w:pPr>
        <w:pStyle w:val="08ArticleText"/>
      </w:pPr>
    </w:p>
    <w:p w14:paraId="49498960" w14:textId="77777777" w:rsidR="00165F07" w:rsidRPr="00D421A1" w:rsidRDefault="00165F07" w:rsidP="00165F07">
      <w:pPr>
        <w:pStyle w:val="08ArticleText"/>
      </w:pPr>
    </w:p>
    <w:p w14:paraId="25280610" w14:textId="77777777" w:rsidR="00165F07" w:rsidRPr="00D421A1" w:rsidRDefault="00CF293F" w:rsidP="00165F07">
      <w:pPr>
        <w:pStyle w:val="08ArticleText"/>
      </w:pPr>
      <m:oMath>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B</m:t>
            </m:r>
          </m:sub>
        </m:sSub>
        <m:d>
          <m:dPr>
            <m:ctrlPr>
              <w:rPr>
                <w:rFonts w:ascii="Cambria Math" w:hAnsi="Cambria Math"/>
                <w:i/>
              </w:rPr>
            </m:ctrlPr>
          </m:dPr>
          <m:e>
            <m:r>
              <m:rPr>
                <m:sty m:val="p"/>
              </m:rPr>
              <w:rPr>
                <w:rFonts w:ascii="Cambria Math" w:hAnsi="Cambria Math"/>
              </w:rPr>
              <m:t>Γ</m:t>
            </m:r>
          </m:e>
        </m:d>
        <m:r>
          <w:rPr>
            <w:rFonts w:ascii="Cambria Math" w:hAnsi="Cambria Math"/>
          </w:rPr>
          <m:t xml:space="preserve">= </m:t>
        </m:r>
        <m:r>
          <w:rPr>
            <w:rFonts w:ascii="STIXGeneral-Regular" w:hAnsi="STIXGeneral-Regular" w:cs="STIXGeneral-Regular"/>
          </w:rPr>
          <m:t>K</m:t>
        </m:r>
        <m:nary>
          <m:naryPr>
            <m:chr m:val="∑"/>
            <m:limLoc m:val="undOvr"/>
            <m:supHide m:val="1"/>
            <m:ctrlPr>
              <w:rPr>
                <w:rFonts w:ascii="Cambria Math" w:hAnsi="Cambria Math"/>
                <w:i/>
              </w:rPr>
            </m:ctrlPr>
          </m:naryPr>
          <m:sub>
            <m:r>
              <w:rPr>
                <w:rFonts w:ascii="STIXGeneral-Regular" w:hAnsi="STIXGeneral-Regular" w:cs="STIXGeneral-Regular"/>
              </w:rPr>
              <m:t>i</m:t>
            </m:r>
          </m:sub>
          <m:sup/>
          <m:e>
            <m:r>
              <w:rPr>
                <w:rFonts w:ascii="STIXGeneral-Regular" w:hAnsi="STIXGeneral-Regular" w:cs="STIXGeneral-Regular"/>
              </w:rPr>
              <m:t>V</m:t>
            </m:r>
            <m:d>
              <m:dPr>
                <m:ctrlPr>
                  <w:rPr>
                    <w:rFonts w:ascii="Cambria Math" w:hAnsi="Cambria Math"/>
                    <w:i/>
                  </w:rPr>
                </m:ctrlPr>
              </m:dPr>
              <m:e>
                <m:sSubSup>
                  <m:sSubSupPr>
                    <m:ctrlPr>
                      <w:rPr>
                        <w:rFonts w:ascii="Cambria Math" w:hAnsi="Cambria Math"/>
                        <w:i/>
                      </w:rPr>
                    </m:ctrlPr>
                  </m:sSubSupPr>
                  <m:e>
                    <m:r>
                      <w:rPr>
                        <w:rFonts w:ascii="STIXGeneral-Regular" w:hAnsi="STIXGeneral-Regular" w:cs="STIXGeneral-Regular"/>
                      </w:rPr>
                      <m:t>d</m:t>
                    </m:r>
                  </m:e>
                  <m:sub>
                    <m:r>
                      <w:rPr>
                        <w:rFonts w:ascii="STIXGeneral-Regular" w:hAnsi="STIXGeneral-Regular" w:cs="STIXGeneral-Regular"/>
                      </w:rPr>
                      <m:t>i</m:t>
                    </m:r>
                    <m:r>
                      <w:rPr>
                        <w:rFonts w:ascii="Cambria Math" w:hAnsi="Cambria Math"/>
                      </w:rPr>
                      <m:t>,</m:t>
                    </m:r>
                    <m:r>
                      <w:rPr>
                        <w:rFonts w:ascii="STIXGeneral-Regular" w:hAnsi="STIXGeneral-Regular" w:cs="STIXGeneral-Regular"/>
                      </w:rPr>
                      <m:t>i</m:t>
                    </m:r>
                    <m:r>
                      <w:rPr>
                        <w:rFonts w:ascii="Cambria Math" w:hAnsi="Cambria Math"/>
                      </w:rPr>
                      <m:t>+1</m:t>
                    </m:r>
                  </m:sub>
                  <m:sup>
                    <m:sSub>
                      <m:sSubPr>
                        <m:ctrlPr>
                          <w:rPr>
                            <w:rFonts w:ascii="Cambria Math" w:hAnsi="Cambria Math"/>
                            <w:i/>
                          </w:rPr>
                        </m:ctrlPr>
                      </m:sSubPr>
                      <m:e>
                        <m:r>
                          <w:rPr>
                            <w:rFonts w:ascii="STIXGeneral-Regular" w:hAnsi="STIXGeneral-Regular" w:cs="STIXGeneral-Regular"/>
                          </w:rPr>
                          <m:t>C</m:t>
                        </m:r>
                      </m:e>
                      <m:sub>
                        <m:r>
                          <w:rPr>
                            <w:rFonts w:ascii="STIXGeneral-Regular" w:hAnsi="STIXGeneral-Regular" w:cs="STIXGeneral-Regular"/>
                          </w:rPr>
                          <m:t>α</m:t>
                        </m:r>
                      </m:sub>
                    </m:sSub>
                    <m:sSub>
                      <m:sSubPr>
                        <m:ctrlPr>
                          <w:rPr>
                            <w:rFonts w:ascii="Cambria Math" w:hAnsi="Cambria Math"/>
                            <w:i/>
                          </w:rPr>
                        </m:ctrlPr>
                      </m:sSubPr>
                      <m:e>
                        <m:r>
                          <w:rPr>
                            <w:rFonts w:ascii="STIXGeneral-Regular" w:hAnsi="STIXGeneral-Regular" w:cs="STIXGeneral-Regular"/>
                          </w:rPr>
                          <m:t>C</m:t>
                        </m:r>
                      </m:e>
                      <m:sub>
                        <m:r>
                          <w:rPr>
                            <w:rFonts w:ascii="STIXGeneral-Regular" w:hAnsi="STIXGeneral-Regular" w:cs="STIXGeneral-Regular"/>
                          </w:rPr>
                          <m:t>α</m:t>
                        </m:r>
                      </m:sub>
                    </m:sSub>
                  </m:sup>
                </m:sSubSup>
              </m:e>
            </m:d>
          </m:e>
        </m:nary>
      </m:oMath>
      <w:r w:rsidR="00502E5F" w:rsidRPr="00D421A1">
        <w:t xml:space="preserve"> </w:t>
      </w:r>
    </w:p>
    <w:p w14:paraId="0B7D53A8" w14:textId="77777777" w:rsidR="00165F07" w:rsidRPr="00D421A1" w:rsidRDefault="00165F07" w:rsidP="00165F07">
      <w:pPr>
        <w:pStyle w:val="08ArticleText"/>
      </w:pPr>
    </w:p>
    <w:p w14:paraId="61FEFE37" w14:textId="77777777" w:rsidR="00165F07" w:rsidRPr="00D421A1" w:rsidRDefault="00CF293F" w:rsidP="00165F07">
      <w:pPr>
        <w:pStyle w:val="08ArticleText"/>
      </w:pPr>
      <m:oMath>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αα</m:t>
            </m:r>
          </m:sub>
        </m:sSub>
        <m:d>
          <m:dPr>
            <m:ctrlPr>
              <w:rPr>
                <w:rFonts w:ascii="Cambria Math" w:hAnsi="Cambria Math"/>
                <w:i/>
              </w:rPr>
            </m:ctrlPr>
          </m:dPr>
          <m:e>
            <m:r>
              <m:rPr>
                <m:sty m:val="p"/>
              </m:rPr>
              <w:rPr>
                <w:rFonts w:ascii="Cambria Math" w:hAnsi="Cambria Math"/>
              </w:rPr>
              <m:t>Γ</m:t>
            </m:r>
          </m:e>
        </m:d>
        <m:r>
          <w:rPr>
            <w:rFonts w:ascii="Cambria Math" w:hAnsi="Cambria Math"/>
          </w:rPr>
          <m:t xml:space="preserve">= </m:t>
        </m:r>
        <m:nary>
          <m:naryPr>
            <m:chr m:val="∑"/>
            <m:limLoc m:val="undOvr"/>
            <m:supHide m:val="1"/>
            <m:ctrlPr>
              <w:rPr>
                <w:rFonts w:ascii="Cambria Math" w:hAnsi="Cambria Math"/>
                <w:i/>
              </w:rPr>
            </m:ctrlPr>
          </m:naryPr>
          <m:sub>
            <m:r>
              <w:rPr>
                <w:rFonts w:ascii="STIXGeneral-Regular" w:hAnsi="STIXGeneral-Regular" w:cs="STIXGeneral-Regular"/>
              </w:rPr>
              <m:t>i</m:t>
            </m:r>
            <m:r>
              <w:rPr>
                <w:rFonts w:ascii="Cambria Math" w:hAnsi="Cambria Math"/>
              </w:rPr>
              <m:t>&lt;</m:t>
            </m:r>
            <m:r>
              <w:rPr>
                <w:rFonts w:ascii="STIXGeneral-Regular" w:hAnsi="STIXGeneral-Regular" w:cs="STIXGeneral-Regular"/>
              </w:rPr>
              <m:t>j</m:t>
            </m:r>
          </m:sub>
          <m:sup/>
          <m:e>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STIXGeneral-Regular" w:hAnsi="STIXGeneral-Regular" w:cs="STIXGeneral-Regular"/>
                  </w:rPr>
                  <m:t>ij</m:t>
                </m:r>
              </m:sub>
            </m:sSub>
            <m:r>
              <w:rPr>
                <w:rFonts w:ascii="STIXGeneral-Regular" w:hAnsi="STIXGeneral-Regular" w:cs="STIXGeneral-Regular"/>
              </w:rPr>
              <m:t>V</m:t>
            </m:r>
            <m:d>
              <m:dPr>
                <m:ctrlPr>
                  <w:rPr>
                    <w:rFonts w:ascii="Cambria Math" w:hAnsi="Cambria Math"/>
                    <w:i/>
                  </w:rPr>
                </m:ctrlPr>
              </m:dPr>
              <m:e>
                <m:sSubSup>
                  <m:sSubSupPr>
                    <m:ctrlPr>
                      <w:rPr>
                        <w:rFonts w:ascii="Cambria Math" w:hAnsi="Cambria Math"/>
                        <w:i/>
                      </w:rPr>
                    </m:ctrlPr>
                  </m:sSubSupPr>
                  <m:e>
                    <m:r>
                      <w:rPr>
                        <w:rFonts w:ascii="STIXGeneral-Regular" w:hAnsi="STIXGeneral-Regular" w:cs="STIXGeneral-Regular"/>
                      </w:rPr>
                      <m:t>d</m:t>
                    </m:r>
                  </m:e>
                  <m:sub>
                    <m:r>
                      <w:rPr>
                        <w:rFonts w:ascii="STIXGeneral-Regular" w:hAnsi="STIXGeneral-Regular" w:cs="STIXGeneral-Regular"/>
                      </w:rPr>
                      <m:t>ij</m:t>
                    </m:r>
                  </m:sub>
                  <m:sup>
                    <m:sSub>
                      <m:sSubPr>
                        <m:ctrlPr>
                          <w:rPr>
                            <w:rFonts w:ascii="Cambria Math" w:hAnsi="Cambria Math"/>
                            <w:i/>
                          </w:rPr>
                        </m:ctrlPr>
                      </m:sSubPr>
                      <m:e>
                        <m:r>
                          <w:rPr>
                            <w:rFonts w:ascii="STIXGeneral-Regular" w:hAnsi="STIXGeneral-Regular" w:cs="STIXGeneral-Regular"/>
                          </w:rPr>
                          <m:t>C</m:t>
                        </m:r>
                      </m:e>
                      <m:sub>
                        <m:r>
                          <w:rPr>
                            <w:rFonts w:ascii="STIXGeneral-Regular" w:hAnsi="STIXGeneral-Regular" w:cs="STIXGeneral-Regular"/>
                          </w:rPr>
                          <m:t>α</m:t>
                        </m:r>
                      </m:sub>
                    </m:sSub>
                    <m:sSub>
                      <m:sSubPr>
                        <m:ctrlPr>
                          <w:rPr>
                            <w:rFonts w:ascii="Cambria Math" w:hAnsi="Cambria Math"/>
                            <w:i/>
                          </w:rPr>
                        </m:ctrlPr>
                      </m:sSubPr>
                      <m:e>
                        <m:r>
                          <w:rPr>
                            <w:rFonts w:ascii="STIXGeneral-Regular" w:hAnsi="STIXGeneral-Regular" w:cs="STIXGeneral-Regular"/>
                          </w:rPr>
                          <m:t>C</m:t>
                        </m:r>
                      </m:e>
                      <m:sub>
                        <m:r>
                          <w:rPr>
                            <w:rFonts w:ascii="STIXGeneral-Regular" w:hAnsi="STIXGeneral-Regular" w:cs="STIXGeneral-Regular"/>
                          </w:rPr>
                          <m:t>α</m:t>
                        </m:r>
                      </m:sub>
                    </m:sSub>
                  </m:sup>
                </m:sSubSup>
              </m:e>
            </m:d>
          </m:e>
        </m:nary>
      </m:oMath>
      <w:r w:rsidR="00502E5F" w:rsidRPr="00D421A1">
        <w:t xml:space="preserve"> </w:t>
      </w:r>
    </w:p>
    <w:p w14:paraId="0E6B67F0" w14:textId="77777777" w:rsidR="00502E5F" w:rsidRPr="00D421A1" w:rsidRDefault="00502E5F" w:rsidP="00165F07">
      <w:pPr>
        <w:pStyle w:val="08ArticleText"/>
      </w:pPr>
    </w:p>
    <w:p w14:paraId="2D3517FF" w14:textId="7051254A" w:rsidR="00165F07" w:rsidRPr="00D421A1" w:rsidRDefault="00CF293F" w:rsidP="00891293">
      <w:pPr>
        <w:pStyle w:val="08ArticleText"/>
        <w:spacing w:line="360" w:lineRule="auto"/>
      </w:pPr>
      <m:oMath>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αβ</m:t>
            </m:r>
          </m:sub>
        </m:sSub>
        <m:d>
          <m:dPr>
            <m:ctrlPr>
              <w:rPr>
                <w:rFonts w:ascii="Cambria Math" w:hAnsi="Cambria Math"/>
                <w:i/>
              </w:rPr>
            </m:ctrlPr>
          </m:dPr>
          <m:e>
            <m:r>
              <m:rPr>
                <m:sty m:val="p"/>
              </m:rPr>
              <w:rPr>
                <w:rFonts w:ascii="Cambria Math" w:hAnsi="Cambria Math"/>
              </w:rPr>
              <m:t>Γ</m:t>
            </m:r>
          </m:e>
        </m:d>
        <m:r>
          <w:rPr>
            <w:rFonts w:ascii="Cambria Math" w:hAnsi="Cambria Math"/>
          </w:rPr>
          <m:t xml:space="preserve">= </m:t>
        </m:r>
        <m:nary>
          <m:naryPr>
            <m:chr m:val="∑"/>
            <m:limLoc m:val="undOvr"/>
            <m:supHide m:val="1"/>
            <m:ctrlPr>
              <w:rPr>
                <w:rFonts w:ascii="Cambria Math" w:hAnsi="Cambria Math"/>
                <w:i/>
              </w:rPr>
            </m:ctrlPr>
          </m:naryPr>
          <m:sub>
            <m:r>
              <w:rPr>
                <w:rFonts w:ascii="STIXGeneral-Regular" w:hAnsi="STIXGeneral-Regular" w:cs="STIXGeneral-Regular"/>
              </w:rPr>
              <m:t>ij</m:t>
            </m:r>
          </m:sub>
          <m:sup/>
          <m:e>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STIXGeneral-Regular" w:hAnsi="STIXGeneral-Regular" w:cs="STIXGeneral-Regular"/>
                  </w:rPr>
                  <m:t>ij</m:t>
                </m:r>
              </m:sub>
            </m:sSub>
            <m:r>
              <w:rPr>
                <w:rFonts w:ascii="STIXGeneral-Regular" w:hAnsi="STIXGeneral-Regular" w:cs="STIXGeneral-Regular"/>
              </w:rPr>
              <m:t>V</m:t>
            </m:r>
            <m:d>
              <m:dPr>
                <m:ctrlPr>
                  <w:rPr>
                    <w:rFonts w:ascii="Cambria Math" w:hAnsi="Cambria Math"/>
                    <w:i/>
                  </w:rPr>
                </m:ctrlPr>
              </m:dPr>
              <m:e>
                <m:sSubSup>
                  <m:sSubSupPr>
                    <m:ctrlPr>
                      <w:rPr>
                        <w:rFonts w:ascii="Cambria Math" w:hAnsi="Cambria Math"/>
                        <w:i/>
                      </w:rPr>
                    </m:ctrlPr>
                  </m:sSubSupPr>
                  <m:e>
                    <m:r>
                      <w:rPr>
                        <w:rFonts w:ascii="STIXGeneral-Regular" w:hAnsi="STIXGeneral-Regular" w:cs="STIXGeneral-Regular"/>
                      </w:rPr>
                      <m:t>d</m:t>
                    </m:r>
                  </m:e>
                  <m:sub>
                    <m:r>
                      <w:rPr>
                        <w:rFonts w:ascii="STIXGeneral-Regular" w:hAnsi="STIXGeneral-Regular" w:cs="STIXGeneral-Regular"/>
                      </w:rPr>
                      <m:t>ij</m:t>
                    </m:r>
                  </m:sub>
                  <m:sup>
                    <m:sSub>
                      <m:sSubPr>
                        <m:ctrlPr>
                          <w:rPr>
                            <w:rFonts w:ascii="Cambria Math" w:hAnsi="Cambria Math"/>
                            <w:i/>
                          </w:rPr>
                        </m:ctrlPr>
                      </m:sSubPr>
                      <m:e>
                        <m:r>
                          <w:rPr>
                            <w:rFonts w:ascii="STIXGeneral-Regular" w:hAnsi="STIXGeneral-Regular" w:cs="STIXGeneral-Regular"/>
                          </w:rPr>
                          <m:t>C</m:t>
                        </m:r>
                      </m:e>
                      <m:sub>
                        <m:r>
                          <w:rPr>
                            <w:rFonts w:ascii="STIXGeneral-Regular" w:hAnsi="STIXGeneral-Regular" w:cs="STIXGeneral-Regular"/>
                          </w:rPr>
                          <m:t>α</m:t>
                        </m:r>
                      </m:sub>
                    </m:sSub>
                    <m:sSub>
                      <m:sSubPr>
                        <m:ctrlPr>
                          <w:rPr>
                            <w:rFonts w:ascii="Cambria Math" w:hAnsi="Cambria Math"/>
                            <w:i/>
                          </w:rPr>
                        </m:ctrlPr>
                      </m:sSubPr>
                      <m:e>
                        <m:r>
                          <w:rPr>
                            <w:rFonts w:ascii="STIXGeneral-Regular" w:hAnsi="STIXGeneral-Regular" w:cs="STIXGeneral-Regular"/>
                          </w:rPr>
                          <m:t>C</m:t>
                        </m:r>
                      </m:e>
                      <m:sub>
                        <m:r>
                          <w:rPr>
                            <w:rFonts w:ascii="STIXGeneral-Regular" w:hAnsi="STIXGeneral-Regular" w:cs="STIXGeneral-Regular"/>
                          </w:rPr>
                          <m:t>β</m:t>
                        </m:r>
                      </m:sub>
                    </m:sSub>
                  </m:sup>
                </m:sSubSup>
              </m:e>
            </m:d>
          </m:e>
        </m:nary>
      </m:oMath>
      <w:r w:rsidR="00502E5F" w:rsidRPr="00D421A1">
        <w:t xml:space="preserve"> </w:t>
      </w:r>
    </w:p>
    <w:p w14:paraId="68E66C13" w14:textId="77777777" w:rsidR="00502E5F" w:rsidRPr="00D421A1" w:rsidRDefault="00CF293F" w:rsidP="00891293">
      <w:pPr>
        <w:pStyle w:val="08ArticleText"/>
        <w:spacing w:line="360" w:lineRule="auto"/>
      </w:pPr>
      <m:oMath>
        <m:sSub>
          <m:sSubPr>
            <m:ctrlPr>
              <w:rPr>
                <w:rFonts w:ascii="Cambria Math" w:hAnsi="Cambria Math"/>
                <w:i/>
              </w:rPr>
            </m:ctrlPr>
          </m:sSubPr>
          <m:e>
            <m:r>
              <w:rPr>
                <w:rFonts w:ascii="STIXGeneral-Regular" w:hAnsi="STIXGeneral-Regular" w:cs="STIXGeneral-Regular"/>
              </w:rPr>
              <m:t>H</m:t>
            </m:r>
          </m:e>
          <m:sub>
            <m:r>
              <w:rPr>
                <w:rFonts w:ascii="STIXGeneral-Regular" w:hAnsi="STIXGeneral-Regular" w:cs="STIXGeneral-Regular"/>
              </w:rPr>
              <m:t>ββ</m:t>
            </m:r>
          </m:sub>
        </m:sSub>
        <m:d>
          <m:dPr>
            <m:ctrlPr>
              <w:rPr>
                <w:rFonts w:ascii="Cambria Math" w:hAnsi="Cambria Math"/>
                <w:i/>
              </w:rPr>
            </m:ctrlPr>
          </m:dPr>
          <m:e>
            <m:r>
              <m:rPr>
                <m:sty m:val="p"/>
              </m:rPr>
              <w:rPr>
                <w:rFonts w:ascii="Cambria Math" w:hAnsi="Cambria Math"/>
              </w:rPr>
              <m:t>Γ</m:t>
            </m:r>
          </m:e>
        </m:d>
        <m:r>
          <w:rPr>
            <w:rFonts w:ascii="Cambria Math" w:hAnsi="Cambria Math"/>
          </w:rPr>
          <m:t xml:space="preserve">= </m:t>
        </m:r>
        <m:nary>
          <m:naryPr>
            <m:chr m:val="∑"/>
            <m:limLoc m:val="undOvr"/>
            <m:supHide m:val="1"/>
            <m:ctrlPr>
              <w:rPr>
                <w:rFonts w:ascii="Cambria Math" w:hAnsi="Cambria Math"/>
                <w:i/>
              </w:rPr>
            </m:ctrlPr>
          </m:naryPr>
          <m:sub>
            <m:r>
              <w:rPr>
                <w:rFonts w:ascii="STIXGeneral-Regular" w:hAnsi="STIXGeneral-Regular" w:cs="STIXGeneral-Regular"/>
              </w:rPr>
              <m:t>i</m:t>
            </m:r>
            <m:r>
              <w:rPr>
                <w:rFonts w:ascii="Cambria Math" w:hAnsi="Cambria Math"/>
              </w:rPr>
              <m:t>&lt;</m:t>
            </m:r>
            <m:r>
              <w:rPr>
                <w:rFonts w:ascii="STIXGeneral-Regular" w:hAnsi="STIXGeneral-Regular" w:cs="STIXGeneral-Regular"/>
              </w:rPr>
              <m:t>j</m:t>
            </m:r>
          </m:sub>
          <m:sup/>
          <m:e>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STIXGeneral-Regular" w:hAnsi="STIXGeneral-Regular" w:cs="STIXGeneral-Regular"/>
                  </w:rPr>
                  <m:t>ij</m:t>
                </m:r>
              </m:sub>
            </m:sSub>
            <m:r>
              <w:rPr>
                <w:rFonts w:ascii="STIXGeneral-Regular" w:hAnsi="STIXGeneral-Regular" w:cs="STIXGeneral-Regular"/>
              </w:rPr>
              <m:t>V</m:t>
            </m:r>
            <m:d>
              <m:dPr>
                <m:ctrlPr>
                  <w:rPr>
                    <w:rFonts w:ascii="Cambria Math" w:hAnsi="Cambria Math"/>
                    <w:i/>
                  </w:rPr>
                </m:ctrlPr>
              </m:dPr>
              <m:e>
                <m:sSubSup>
                  <m:sSubSupPr>
                    <m:ctrlPr>
                      <w:rPr>
                        <w:rFonts w:ascii="Cambria Math" w:hAnsi="Cambria Math"/>
                        <w:i/>
                      </w:rPr>
                    </m:ctrlPr>
                  </m:sSubSupPr>
                  <m:e>
                    <m:r>
                      <w:rPr>
                        <w:rFonts w:ascii="STIXGeneral-Regular" w:hAnsi="STIXGeneral-Regular" w:cs="STIXGeneral-Regular"/>
                      </w:rPr>
                      <m:t>d</m:t>
                    </m:r>
                  </m:e>
                  <m:sub>
                    <m:r>
                      <w:rPr>
                        <w:rFonts w:ascii="STIXGeneral-Regular" w:hAnsi="STIXGeneral-Regular" w:cs="STIXGeneral-Regular"/>
                      </w:rPr>
                      <m:t>ij</m:t>
                    </m:r>
                  </m:sub>
                  <m:sup>
                    <m:sSub>
                      <m:sSubPr>
                        <m:ctrlPr>
                          <w:rPr>
                            <w:rFonts w:ascii="Cambria Math" w:hAnsi="Cambria Math"/>
                            <w:i/>
                          </w:rPr>
                        </m:ctrlPr>
                      </m:sSubPr>
                      <m:e>
                        <m:r>
                          <w:rPr>
                            <w:rFonts w:ascii="STIXGeneral-Regular" w:hAnsi="STIXGeneral-Regular" w:cs="STIXGeneral-Regular"/>
                          </w:rPr>
                          <m:t>C</m:t>
                        </m:r>
                      </m:e>
                      <m:sub>
                        <m:r>
                          <w:rPr>
                            <w:rFonts w:ascii="STIXGeneral-Regular" w:hAnsi="STIXGeneral-Regular" w:cs="STIXGeneral-Regular"/>
                          </w:rPr>
                          <m:t>β</m:t>
                        </m:r>
                      </m:sub>
                    </m:sSub>
                    <m:sSub>
                      <m:sSubPr>
                        <m:ctrlPr>
                          <w:rPr>
                            <w:rFonts w:ascii="Cambria Math" w:hAnsi="Cambria Math"/>
                            <w:i/>
                          </w:rPr>
                        </m:ctrlPr>
                      </m:sSubPr>
                      <m:e>
                        <m:r>
                          <w:rPr>
                            <w:rFonts w:ascii="STIXGeneral-Regular" w:hAnsi="STIXGeneral-Regular" w:cs="STIXGeneral-Regular"/>
                          </w:rPr>
                          <m:t>C</m:t>
                        </m:r>
                      </m:e>
                      <m:sub>
                        <m:r>
                          <w:rPr>
                            <w:rFonts w:ascii="STIXGeneral-Regular" w:hAnsi="STIXGeneral-Regular" w:cs="STIXGeneral-Regular"/>
                          </w:rPr>
                          <m:t>β</m:t>
                        </m:r>
                      </m:sub>
                    </m:sSub>
                  </m:sup>
                </m:sSubSup>
              </m:e>
            </m:d>
          </m:e>
        </m:nary>
      </m:oMath>
      <w:r w:rsidR="00502E5F" w:rsidRPr="00D421A1">
        <w:t xml:space="preserve"> </w:t>
      </w:r>
      <w:r w:rsidR="004E1DE9" w:rsidRPr="00D421A1">
        <w:t xml:space="preserve">                                                                      (3.4)</w:t>
      </w:r>
    </w:p>
    <w:p w14:paraId="545150CA" w14:textId="77777777" w:rsidR="00165F07" w:rsidRPr="00D421A1" w:rsidRDefault="00165F07" w:rsidP="00165F07">
      <w:pPr>
        <w:pStyle w:val="08ArticleText"/>
      </w:pPr>
    </w:p>
    <w:p w14:paraId="2F91F74C" w14:textId="77777777" w:rsidR="00516F05" w:rsidRDefault="00502E5F" w:rsidP="00502E5F">
      <w:pPr>
        <w:pStyle w:val="08ArticleText"/>
      </w:pPr>
      <w:r w:rsidRPr="00D421A1">
        <w:t xml:space="preserve">Where </w:t>
      </w:r>
      <w:r w:rsidRPr="00D421A1">
        <w:rPr>
          <w:rFonts w:ascii="Symbol" w:hAnsi="Symbol"/>
        </w:rPr>
        <w:t></w:t>
      </w:r>
      <w:proofErr w:type="spellStart"/>
      <w:r w:rsidRPr="00D421A1">
        <w:rPr>
          <w:vertAlign w:val="subscript"/>
        </w:rPr>
        <w:t>ij</w:t>
      </w:r>
      <w:proofErr w:type="spellEnd"/>
      <w:r w:rsidRPr="00D421A1">
        <w:t xml:space="preserve"> represents the contact matrix between beads </w:t>
      </w:r>
      <w:proofErr w:type="spellStart"/>
      <w:r w:rsidRPr="00D421A1">
        <w:rPr>
          <w:i/>
        </w:rPr>
        <w:t>i</w:t>
      </w:r>
      <w:proofErr w:type="gramStart"/>
      <w:r w:rsidRPr="00D421A1">
        <w:rPr>
          <w:i/>
        </w:rPr>
        <w:t>,j</w:t>
      </w:r>
      <w:proofErr w:type="spellEnd"/>
      <w:proofErr w:type="gramEnd"/>
      <w:r w:rsidRPr="00D421A1">
        <w:t xml:space="preserve">  in a predefined reference structure and</w:t>
      </w:r>
      <m:oMath>
        <m:sSubSup>
          <m:sSubSupPr>
            <m:ctrlPr>
              <w:rPr>
                <w:rFonts w:ascii="Cambria Math" w:hAnsi="Cambria Math"/>
                <w:i/>
              </w:rPr>
            </m:ctrlPr>
          </m:sSubSupPr>
          <m:e>
            <m:r>
              <w:rPr>
                <w:rFonts w:ascii="Cambria Math" w:hAnsi="Cambria Math"/>
              </w:rPr>
              <m:t xml:space="preserve"> </m:t>
            </m:r>
            <m:r>
              <w:rPr>
                <w:rFonts w:ascii="STIXGeneral-Regular" w:hAnsi="STIXGeneral-Regular" w:cs="STIXGeneral-Regular"/>
              </w:rPr>
              <m:t>d</m:t>
            </m:r>
          </m:e>
          <m:sub>
            <m:r>
              <w:rPr>
                <w:rFonts w:ascii="STIXGeneral-Regular" w:hAnsi="STIXGeneral-Regular" w:cs="STIXGeneral-Regular"/>
              </w:rPr>
              <m:t>ij</m:t>
            </m:r>
          </m:sub>
          <m:sup>
            <m:r>
              <w:rPr>
                <w:rFonts w:ascii="STIXGeneral-Regular" w:hAnsi="STIXGeneral-Regular" w:cs="STIXGeneral-Regular"/>
              </w:rPr>
              <m:t>XY</m:t>
            </m:r>
          </m:sup>
        </m:sSubSup>
      </m:oMath>
      <w:r w:rsidRPr="00D421A1">
        <w:t xml:space="preserve"> the separation of two beads in the configuration </w:t>
      </w:r>
      <w:r w:rsidRPr="00D421A1">
        <w:rPr>
          <w:rFonts w:ascii="Symbol" w:hAnsi="Symbol"/>
        </w:rPr>
        <w:t></w:t>
      </w:r>
      <w:r w:rsidRPr="00D421A1">
        <w:t>. In the condition that the reference structure is the folded state of the protein, and thus sitting in the global minimum of the free energy landscape, the potentials</w:t>
      </w:r>
      <m:oMath>
        <m:r>
          <w:rPr>
            <w:rFonts w:ascii="STIXGeneral-Regular" w:hAnsi="STIXGeneral-Regular" w:cs="STIXGeneral-Regular"/>
          </w:rPr>
          <m:t xml:space="preserve"> V</m:t>
        </m:r>
        <m:d>
          <m:dPr>
            <m:ctrlPr>
              <w:rPr>
                <w:rFonts w:ascii="Cambria Math" w:hAnsi="Cambria Math"/>
                <w:i/>
              </w:rPr>
            </m:ctrlPr>
          </m:dPr>
          <m:e>
            <m:sSubSup>
              <m:sSubSupPr>
                <m:ctrlPr>
                  <w:rPr>
                    <w:rFonts w:ascii="Cambria Math" w:hAnsi="Cambria Math"/>
                    <w:i/>
                  </w:rPr>
                </m:ctrlPr>
              </m:sSubSupPr>
              <m:e>
                <m:r>
                  <w:rPr>
                    <w:rFonts w:ascii="STIXGeneral-Regular" w:hAnsi="STIXGeneral-Regular" w:cs="STIXGeneral-Regular"/>
                  </w:rPr>
                  <m:t>d</m:t>
                </m:r>
              </m:e>
              <m:sub>
                <m:r>
                  <w:rPr>
                    <w:rFonts w:ascii="STIXGeneral-Regular" w:hAnsi="STIXGeneral-Regular" w:cs="STIXGeneral-Regular"/>
                  </w:rPr>
                  <m:t>ij</m:t>
                </m:r>
              </m:sub>
              <m:sup>
                <m:r>
                  <w:rPr>
                    <w:rFonts w:ascii="STIXGeneral-Regular" w:hAnsi="STIXGeneral-Regular" w:cs="STIXGeneral-Regular"/>
                  </w:rPr>
                  <m:t>XY</m:t>
                </m:r>
              </m:sup>
            </m:sSubSup>
          </m:e>
        </m:d>
      </m:oMath>
      <w:r w:rsidRPr="00D421A1">
        <w:t xml:space="preserve"> can be approximated by Taylor expansion truncated to its quadratic term:</w:t>
      </w:r>
    </w:p>
    <w:p w14:paraId="3A02F60E" w14:textId="77777777" w:rsidR="00516F05" w:rsidRDefault="00516F05" w:rsidP="00502E5F">
      <w:pPr>
        <w:pStyle w:val="08ArticleText"/>
      </w:pPr>
    </w:p>
    <w:p w14:paraId="56B97287" w14:textId="77777777" w:rsidR="00891293" w:rsidRDefault="00891293" w:rsidP="00502E5F">
      <w:pPr>
        <w:pStyle w:val="08ArticleText"/>
      </w:pPr>
    </w:p>
    <w:p w14:paraId="7BCB759F" w14:textId="26882498" w:rsidR="00516F05" w:rsidRDefault="00891293" w:rsidP="00891293">
      <w:pPr>
        <w:pStyle w:val="08ArticleText"/>
        <w:spacing w:line="360" w:lineRule="auto"/>
      </w:pPr>
      <m:oMath>
        <m:r>
          <w:rPr>
            <w:rFonts w:ascii="STIXGeneral-Regular" w:hAnsi="STIXGeneral-Regular" w:cs="STIXGeneral-Regular"/>
          </w:rPr>
          <m:t>V</m:t>
        </m:r>
        <m:d>
          <m:dPr>
            <m:ctrlPr>
              <w:rPr>
                <w:rFonts w:ascii="Cambria Math" w:hAnsi="Cambria Math"/>
                <w:i/>
              </w:rPr>
            </m:ctrlPr>
          </m:dPr>
          <m:e>
            <m:sSubSup>
              <m:sSubSupPr>
                <m:ctrlPr>
                  <w:rPr>
                    <w:rFonts w:ascii="Cambria Math" w:hAnsi="Cambria Math"/>
                    <w:i/>
                  </w:rPr>
                </m:ctrlPr>
              </m:sSubSupPr>
              <m:e>
                <m:r>
                  <w:rPr>
                    <w:rFonts w:ascii="STIXGeneral-Regular" w:hAnsi="STIXGeneral-Regular" w:cs="STIXGeneral-Regular"/>
                  </w:rPr>
                  <m:t>d</m:t>
                </m:r>
              </m:e>
              <m:sub>
                <m:r>
                  <w:rPr>
                    <w:rFonts w:ascii="STIXGeneral-Regular" w:hAnsi="STIXGeneral-Regular" w:cs="STIXGeneral-Regular"/>
                  </w:rPr>
                  <m:t>ij</m:t>
                </m:r>
              </m:sub>
              <m:sup>
                <m:r>
                  <w:rPr>
                    <w:rFonts w:ascii="STIXGeneral-Regular" w:hAnsi="STIXGeneral-Regular" w:cs="STIXGeneral-Regular"/>
                  </w:rPr>
                  <m:t>XY</m:t>
                </m:r>
              </m:sup>
            </m:sSubSup>
          </m:e>
        </m:d>
        <m:r>
          <w:rPr>
            <w:rFonts w:ascii="Cambria Math" w:hAnsi="Cambria Math"/>
          </w:rPr>
          <m:t>≈</m:t>
        </m:r>
        <m:r>
          <w:rPr>
            <w:rFonts w:ascii="STIXGeneral-Regular" w:hAnsi="STIXGeneral-Regular" w:cs="STIXGeneral-Regular"/>
          </w:rPr>
          <m:t>V</m:t>
        </m:r>
        <m:d>
          <m:dPr>
            <m:ctrlPr>
              <w:rPr>
                <w:rFonts w:ascii="Cambria Math" w:hAnsi="Cambria Math"/>
                <w:i/>
              </w:rPr>
            </m:ctrlPr>
          </m:dPr>
          <m:e>
            <m:sSub>
              <m:sSubPr>
                <m:ctrlPr>
                  <w:rPr>
                    <w:rFonts w:ascii="Cambria Math" w:hAnsi="Cambria Math"/>
                    <w:i/>
                  </w:rPr>
                </m:ctrlPr>
              </m:sSubPr>
              <m:e>
                <m:r>
                  <m:rPr>
                    <m:sty m:val="bi"/>
                  </m:rPr>
                  <w:rPr>
                    <w:rFonts w:ascii="STIXGeneral-Regular" w:hAnsi="STIXGeneral-Regular" w:cs="STIXGeneral-Regular"/>
                  </w:rPr>
                  <m:t>r</m:t>
                </m:r>
              </m:e>
              <m:sub>
                <m:r>
                  <w:rPr>
                    <w:rFonts w:ascii="STIXGeneral-Regular" w:hAnsi="STIXGeneral-Regular" w:cs="STIXGeneral-Regular"/>
                  </w:rPr>
                  <m:t>ij</m:t>
                </m:r>
              </m:sub>
            </m:sSub>
          </m:e>
        </m:d>
        <m:r>
          <w:rPr>
            <w:rFonts w:ascii="Cambria Math" w:hAnsi="Cambria Math"/>
          </w:rPr>
          <m:t xml:space="preserve">+ </m:t>
        </m:r>
        <m:f>
          <m:fPr>
            <m:ctrlPr>
              <w:rPr>
                <w:rFonts w:ascii="Cambria Math" w:hAnsi="Cambria Math"/>
                <w:i/>
              </w:rPr>
            </m:ctrlPr>
          </m:fPr>
          <m:num>
            <m:r>
              <w:rPr>
                <w:rFonts w:ascii="STIXGeneral-Regular" w:hAnsi="STIXGeneral-Regular" w:cs="STIXGeneral-Regular"/>
              </w:rPr>
              <m:t>k</m:t>
            </m:r>
          </m:num>
          <m:den>
            <m:r>
              <w:rPr>
                <w:rFonts w:ascii="Cambria Math" w:hAnsi="Cambria Math"/>
              </w:rPr>
              <m:t>2</m:t>
            </m:r>
          </m:den>
        </m:f>
        <m:r>
          <w:rPr>
            <w:rFonts w:ascii="Cambria Math" w:hAnsi="Cambria Math"/>
          </w:rPr>
          <m:t xml:space="preserve"> </m:t>
        </m:r>
        <m:nary>
          <m:naryPr>
            <m:chr m:val="∑"/>
            <m:limLoc m:val="undOvr"/>
            <m:supHide m:val="1"/>
            <m:ctrlPr>
              <w:rPr>
                <w:rFonts w:ascii="Cambria Math" w:hAnsi="Cambria Math"/>
                <w:i/>
              </w:rPr>
            </m:ctrlPr>
          </m:naryPr>
          <m:sub>
            <m:r>
              <w:rPr>
                <w:rFonts w:ascii="STIXGeneral-Regular" w:hAnsi="STIXGeneral-Regular" w:cs="STIXGeneral-Regular"/>
              </w:rPr>
              <m:t>m</m:t>
            </m:r>
            <m:r>
              <w:rPr>
                <w:rFonts w:ascii="Cambria Math" w:hAnsi="Cambria Math"/>
              </w:rPr>
              <m:t>,</m:t>
            </m:r>
            <m:r>
              <w:rPr>
                <w:rFonts w:ascii="STIXGeneral-Regular" w:hAnsi="STIXGeneral-Regular" w:cs="STIXGeneral-Regular"/>
              </w:rPr>
              <m:t>n</m:t>
            </m:r>
          </m:sub>
          <m:sup/>
          <m:e>
            <m:f>
              <m:fPr>
                <m:ctrlPr>
                  <w:rPr>
                    <w:rFonts w:ascii="Cambria Math" w:hAnsi="Cambria Math"/>
                    <w:i/>
                  </w:rPr>
                </m:ctrlPr>
              </m:fPr>
              <m:num>
                <m:sSubSup>
                  <m:sSubSupPr>
                    <m:ctrlPr>
                      <w:rPr>
                        <w:rFonts w:ascii="Cambria Math" w:hAnsi="Cambria Math"/>
                        <w:i/>
                      </w:rPr>
                    </m:ctrlPr>
                  </m:sSubSupPr>
                  <m:e>
                    <m:r>
                      <w:rPr>
                        <w:rFonts w:ascii="STIXGeneral-Regular" w:hAnsi="STIXGeneral-Regular" w:cs="STIXGeneral-Regular"/>
                      </w:rPr>
                      <m:t>r</m:t>
                    </m:r>
                  </m:e>
                  <m:sub>
                    <m:r>
                      <w:rPr>
                        <w:rFonts w:ascii="STIXGeneral-Regular" w:hAnsi="STIXGeneral-Regular" w:cs="STIXGeneral-Regular"/>
                      </w:rPr>
                      <m:t>ij</m:t>
                    </m:r>
                  </m:sub>
                  <m:sup>
                    <m:r>
                      <w:rPr>
                        <w:rFonts w:ascii="STIXGeneral-Regular" w:hAnsi="STIXGeneral-Regular" w:cs="STIXGeneral-Regular"/>
                      </w:rPr>
                      <m:t>m</m:t>
                    </m:r>
                  </m:sup>
                </m:sSubSup>
                <m:sSubSup>
                  <m:sSubSupPr>
                    <m:ctrlPr>
                      <w:rPr>
                        <w:rFonts w:ascii="Cambria Math" w:hAnsi="Cambria Math"/>
                        <w:i/>
                      </w:rPr>
                    </m:ctrlPr>
                  </m:sSubSupPr>
                  <m:e>
                    <m:r>
                      <w:rPr>
                        <w:rFonts w:ascii="STIXGeneral-Regular" w:hAnsi="STIXGeneral-Regular" w:cs="STIXGeneral-Regular"/>
                      </w:rPr>
                      <m:t>r</m:t>
                    </m:r>
                  </m:e>
                  <m:sub>
                    <m:r>
                      <w:rPr>
                        <w:rFonts w:ascii="STIXGeneral-Regular" w:hAnsi="STIXGeneral-Regular" w:cs="STIXGeneral-Regular"/>
                      </w:rPr>
                      <m:t>ij</m:t>
                    </m:r>
                  </m:sub>
                  <m:sup>
                    <m:r>
                      <w:rPr>
                        <w:rFonts w:ascii="STIXGeneral-Regular" w:hAnsi="STIXGeneral-Regular" w:cs="STIXGeneral-Regular"/>
                      </w:rPr>
                      <m:t>n</m:t>
                    </m:r>
                  </m:sup>
                </m:sSubSup>
              </m:num>
              <m:den>
                <m:sSubSup>
                  <m:sSubSupPr>
                    <m:ctrlPr>
                      <w:rPr>
                        <w:rFonts w:ascii="Cambria Math" w:hAnsi="Cambria Math"/>
                        <w:i/>
                      </w:rPr>
                    </m:ctrlPr>
                  </m:sSubSupPr>
                  <m:e>
                    <m:r>
                      <w:rPr>
                        <w:rFonts w:ascii="STIXGeneral-Regular" w:hAnsi="STIXGeneral-Regular" w:cs="STIXGeneral-Regular"/>
                      </w:rPr>
                      <m:t>r</m:t>
                    </m:r>
                  </m:e>
                  <m:sub>
                    <m:r>
                      <w:rPr>
                        <w:rFonts w:ascii="STIXGeneral-Regular" w:hAnsi="STIXGeneral-Regular" w:cs="STIXGeneral-Regular"/>
                      </w:rPr>
                      <m:t>ij</m:t>
                    </m:r>
                  </m:sub>
                  <m:sup>
                    <m:r>
                      <w:rPr>
                        <w:rFonts w:ascii="Cambria Math" w:hAnsi="Cambria Math"/>
                      </w:rPr>
                      <m:t>2</m:t>
                    </m:r>
                  </m:sup>
                </m:sSubSup>
              </m:den>
            </m:f>
          </m:e>
        </m:nary>
        <m:sSubSup>
          <m:sSubSupPr>
            <m:ctrlPr>
              <w:rPr>
                <w:rFonts w:ascii="Cambria Math" w:hAnsi="Cambria Math"/>
                <w:i/>
              </w:rPr>
            </m:ctrlPr>
          </m:sSubSupPr>
          <m:e>
            <m:r>
              <w:rPr>
                <w:rFonts w:ascii="STIXGeneral-Regular" w:hAnsi="STIXGeneral-Regular" w:cs="STIXGeneral-Regular"/>
              </w:rPr>
              <m:t>x</m:t>
            </m:r>
          </m:e>
          <m:sub>
            <m:r>
              <w:rPr>
                <w:rFonts w:ascii="STIXGeneral-Regular" w:hAnsi="STIXGeneral-Regular" w:cs="STIXGeneral-Regular"/>
              </w:rPr>
              <m:t>i</m:t>
            </m:r>
          </m:sub>
          <m:sup>
            <m:r>
              <w:rPr>
                <w:rFonts w:ascii="STIXGeneral-Regular" w:hAnsi="STIXGeneral-Regular" w:cs="STIXGeneral-Regular"/>
              </w:rPr>
              <m:t>m</m:t>
            </m:r>
          </m:sup>
        </m:sSubSup>
        <m:sSubSup>
          <m:sSubSupPr>
            <m:ctrlPr>
              <w:rPr>
                <w:rFonts w:ascii="Cambria Math" w:hAnsi="Cambria Math"/>
                <w:i/>
              </w:rPr>
            </m:ctrlPr>
          </m:sSubSupPr>
          <m:e>
            <m:r>
              <w:rPr>
                <w:rFonts w:ascii="STIXGeneral-Regular" w:hAnsi="STIXGeneral-Regular" w:cs="STIXGeneral-Regular"/>
              </w:rPr>
              <m:t>x</m:t>
            </m:r>
          </m:e>
          <m:sub>
            <m:r>
              <w:rPr>
                <w:rFonts w:ascii="STIXGeneral-Regular" w:hAnsi="STIXGeneral-Regular" w:cs="STIXGeneral-Regular"/>
              </w:rPr>
              <m:t>j</m:t>
            </m:r>
          </m:sub>
          <m:sup>
            <m:r>
              <w:rPr>
                <w:rFonts w:ascii="STIXGeneral-Regular" w:hAnsi="STIXGeneral-Regular" w:cs="STIXGeneral-Regular"/>
              </w:rPr>
              <m:t>n</m:t>
            </m:r>
          </m:sup>
        </m:sSubSup>
      </m:oMath>
      <w:r>
        <w:t xml:space="preserve">                                                            (3.5)</w:t>
      </w:r>
    </w:p>
    <w:p w14:paraId="3499BA93" w14:textId="77777777" w:rsidR="00891293" w:rsidRDefault="00891293" w:rsidP="00502E5F">
      <w:pPr>
        <w:pStyle w:val="08ArticleText"/>
      </w:pPr>
    </w:p>
    <w:p w14:paraId="1E3C7A77" w14:textId="77777777" w:rsidR="00891293" w:rsidRDefault="00891293" w:rsidP="00502E5F">
      <w:pPr>
        <w:pStyle w:val="08ArticleText"/>
      </w:pPr>
    </w:p>
    <w:p w14:paraId="34226334" w14:textId="0DC8EDF6" w:rsidR="00502E5F" w:rsidRPr="00D421A1" w:rsidRDefault="00502E5F" w:rsidP="00502E5F">
      <w:pPr>
        <w:pStyle w:val="08ArticleText"/>
      </w:pPr>
      <w:proofErr w:type="gramStart"/>
      <w:r w:rsidRPr="00D421A1">
        <w:t>where</w:t>
      </w:r>
      <w:proofErr w:type="gramEnd"/>
      <w:r w:rsidRPr="00D421A1">
        <w:t xml:space="preserve"> the distance</w:t>
      </w:r>
      <m:oMath>
        <m:sSubSup>
          <m:sSubSupPr>
            <m:ctrlPr>
              <w:rPr>
                <w:rFonts w:ascii="Cambria Math" w:hAnsi="Cambria Math"/>
                <w:i/>
              </w:rPr>
            </m:ctrlPr>
          </m:sSubSupPr>
          <m:e>
            <m:r>
              <w:rPr>
                <w:rFonts w:ascii="Cambria Math" w:hAnsi="Cambria Math"/>
              </w:rPr>
              <m:t xml:space="preserve"> </m:t>
            </m:r>
            <m:r>
              <w:rPr>
                <w:rFonts w:ascii="STIXGeneral-Regular" w:hAnsi="STIXGeneral-Regular" w:cs="STIXGeneral-Regular"/>
              </w:rPr>
              <m:t>d</m:t>
            </m:r>
          </m:e>
          <m:sub>
            <m:r>
              <w:rPr>
                <w:rFonts w:ascii="STIXGeneral-Regular" w:hAnsi="STIXGeneral-Regular" w:cs="STIXGeneral-Regular"/>
              </w:rPr>
              <m:t>ij</m:t>
            </m:r>
          </m:sub>
          <m:sup>
            <m:r>
              <w:rPr>
                <w:rFonts w:ascii="STIXGeneral-Regular" w:hAnsi="STIXGeneral-Regular" w:cs="STIXGeneral-Regular"/>
              </w:rPr>
              <m:t>XY</m:t>
            </m:r>
          </m:sup>
        </m:sSubSup>
      </m:oMath>
      <w:r w:rsidRPr="00D421A1">
        <w:t xml:space="preserve"> is expressed in terms of its equilibrium value </w:t>
      </w:r>
      <w:proofErr w:type="spellStart"/>
      <w:r w:rsidRPr="00D421A1">
        <w:rPr>
          <w:b/>
        </w:rPr>
        <w:t>r</w:t>
      </w:r>
      <w:r w:rsidRPr="00D421A1">
        <w:rPr>
          <w:vertAlign w:val="subscript"/>
        </w:rPr>
        <w:t>ij</w:t>
      </w:r>
      <w:proofErr w:type="spellEnd"/>
      <w:r w:rsidRPr="00D421A1">
        <w:rPr>
          <w:vertAlign w:val="subscript"/>
        </w:rPr>
        <w:t xml:space="preserve"> </w:t>
      </w:r>
      <w:r w:rsidRPr="00D421A1">
        <w:t xml:space="preserve"> and the </w:t>
      </w:r>
      <w:r w:rsidRPr="00D421A1">
        <w:lastRenderedPageBreak/>
        <w:t xml:space="preserve">instantaneous displacement </w:t>
      </w:r>
      <w:proofErr w:type="spellStart"/>
      <w:r w:rsidRPr="00D421A1">
        <w:rPr>
          <w:b/>
        </w:rPr>
        <w:t>x</w:t>
      </w:r>
      <w:r w:rsidRPr="00D421A1">
        <w:rPr>
          <w:vertAlign w:val="subscript"/>
        </w:rPr>
        <w:t>ij</w:t>
      </w:r>
      <w:proofErr w:type="spellEnd"/>
      <w:r w:rsidRPr="00D421A1">
        <w:t>:</w:t>
      </w:r>
    </w:p>
    <w:p w14:paraId="322848B5" w14:textId="77777777" w:rsidR="00502E5F" w:rsidRPr="00D421A1" w:rsidRDefault="00502E5F" w:rsidP="00502E5F">
      <w:pPr>
        <w:pStyle w:val="08ArticleText"/>
      </w:pPr>
    </w:p>
    <w:p w14:paraId="4E7A147B" w14:textId="4E22E841" w:rsidR="00724CF7" w:rsidRPr="00D421A1" w:rsidRDefault="00CF293F" w:rsidP="00502E5F">
      <w:pPr>
        <w:pStyle w:val="08ArticleText"/>
      </w:pPr>
      <m:oMath>
        <m:sSubSup>
          <m:sSubSupPr>
            <m:ctrlPr>
              <w:rPr>
                <w:rFonts w:ascii="Cambria Math" w:hAnsi="Cambria Math"/>
                <w:i/>
              </w:rPr>
            </m:ctrlPr>
          </m:sSubSupPr>
          <m:e>
            <m:r>
              <m:rPr>
                <m:sty m:val="bi"/>
              </m:rPr>
              <w:rPr>
                <w:rFonts w:ascii="STIXGeneral-Regular" w:hAnsi="STIXGeneral-Regular" w:cs="STIXGeneral-Regular"/>
              </w:rPr>
              <m:t>d</m:t>
            </m:r>
          </m:e>
          <m:sub>
            <m:r>
              <w:rPr>
                <w:rFonts w:ascii="STIXGeneral-Regular" w:hAnsi="STIXGeneral-Regular" w:cs="STIXGeneral-Regular"/>
              </w:rPr>
              <m:t>ij</m:t>
            </m:r>
          </m:sub>
          <m:sup>
            <m:r>
              <w:rPr>
                <w:rFonts w:ascii="STIXGeneral-Regular" w:hAnsi="STIXGeneral-Regular" w:cs="STIXGeneral-Regular"/>
              </w:rPr>
              <m:t>XY</m:t>
            </m:r>
          </m:sup>
        </m:sSubSup>
        <m:r>
          <w:rPr>
            <w:rFonts w:ascii="Cambria Math" w:hAnsi="Cambria Math"/>
          </w:rPr>
          <m:t>=</m:t>
        </m:r>
        <m:sSub>
          <m:sSubPr>
            <m:ctrlPr>
              <w:rPr>
                <w:rFonts w:ascii="Cambria Math" w:hAnsi="Cambria Math"/>
                <w:i/>
              </w:rPr>
            </m:ctrlPr>
          </m:sSubPr>
          <m:e>
            <m:r>
              <m:rPr>
                <m:sty m:val="bi"/>
              </m:rPr>
              <w:rPr>
                <w:rFonts w:ascii="STIXGeneral-Regular" w:hAnsi="STIXGeneral-Regular" w:cs="STIXGeneral-Regular"/>
              </w:rPr>
              <m:t>r</m:t>
            </m:r>
          </m:e>
          <m:sub>
            <m:r>
              <w:rPr>
                <w:rFonts w:ascii="STIXGeneral-Regular" w:hAnsi="STIXGeneral-Regular" w:cs="STIXGeneral-Regular"/>
              </w:rPr>
              <m:t>ij</m:t>
            </m:r>
          </m:sub>
        </m:sSub>
        <m:r>
          <w:rPr>
            <w:rFonts w:ascii="Cambria Math" w:hAnsi="Cambria Math"/>
          </w:rPr>
          <m:t>+</m:t>
        </m:r>
        <m:sSub>
          <m:sSubPr>
            <m:ctrlPr>
              <w:rPr>
                <w:rFonts w:ascii="Cambria Math" w:hAnsi="Cambria Math"/>
                <w:i/>
              </w:rPr>
            </m:ctrlPr>
          </m:sSubPr>
          <m:e>
            <m:r>
              <m:rPr>
                <m:sty m:val="bi"/>
              </m:rPr>
              <w:rPr>
                <w:rFonts w:ascii="STIXGeneral-Regular" w:hAnsi="STIXGeneral-Regular" w:cs="STIXGeneral-Regular"/>
              </w:rPr>
              <m:t>x</m:t>
            </m:r>
          </m:e>
          <m:sub>
            <m:r>
              <w:rPr>
                <w:rFonts w:ascii="STIXGeneral-Regular" w:hAnsi="STIXGeneral-Regular" w:cs="STIXGeneral-Regular"/>
              </w:rPr>
              <m:t>ij</m:t>
            </m:r>
          </m:sub>
        </m:sSub>
      </m:oMath>
      <w:r w:rsidR="00807DCD" w:rsidRPr="00D421A1">
        <w:t xml:space="preserve"> </w:t>
      </w:r>
      <w:r w:rsidR="004E1DE9" w:rsidRPr="00D421A1">
        <w:t xml:space="preserve">                                                                                  </w:t>
      </w:r>
      <w:r w:rsidR="00891293">
        <w:t xml:space="preserve">    </w:t>
      </w:r>
      <w:r w:rsidR="004E1DE9" w:rsidRPr="00D421A1">
        <w:t xml:space="preserve">    </w:t>
      </w:r>
      <w:r w:rsidR="00891293">
        <w:t xml:space="preserve">    </w:t>
      </w:r>
      <w:r w:rsidR="004E1DE9" w:rsidRPr="00D421A1">
        <w:t xml:space="preserve">  (3.6)</w:t>
      </w:r>
    </w:p>
    <w:p w14:paraId="3C708C86" w14:textId="77777777" w:rsidR="00724CF7" w:rsidRPr="00D421A1" w:rsidRDefault="00724CF7" w:rsidP="00502E5F">
      <w:pPr>
        <w:pStyle w:val="08ArticleText"/>
      </w:pPr>
    </w:p>
    <w:p w14:paraId="44CBC25A" w14:textId="77777777" w:rsidR="00724CF7" w:rsidRPr="00D421A1" w:rsidRDefault="00724CF7" w:rsidP="00502E5F">
      <w:pPr>
        <w:pStyle w:val="08ArticleText"/>
      </w:pPr>
    </w:p>
    <w:p w14:paraId="57EBD015" w14:textId="60328A60" w:rsidR="00724CF7" w:rsidRPr="00D421A1" w:rsidRDefault="00724CF7" w:rsidP="00807DCD">
      <w:pPr>
        <w:spacing w:line="276" w:lineRule="auto"/>
        <w:jc w:val="both"/>
        <w:rPr>
          <w:rFonts w:ascii="Times New Roman" w:hAnsi="Times New Roman" w:cs="Times New Roman"/>
          <w:sz w:val="18"/>
          <w:szCs w:val="18"/>
        </w:rPr>
      </w:pPr>
      <w:proofErr w:type="gramStart"/>
      <w:r w:rsidRPr="00D421A1">
        <w:rPr>
          <w:rFonts w:ascii="Times New Roman" w:hAnsi="Times New Roman" w:cs="Times New Roman"/>
          <w:sz w:val="18"/>
          <w:szCs w:val="18"/>
        </w:rPr>
        <w:t>and</w:t>
      </w:r>
      <w:proofErr w:type="gramEnd"/>
      <w:r w:rsidRPr="00D421A1">
        <w:rPr>
          <w:rFonts w:ascii="Times New Roman" w:hAnsi="Times New Roman" w:cs="Times New Roman"/>
          <w:sz w:val="18"/>
          <w:szCs w:val="18"/>
        </w:rPr>
        <w:t xml:space="preserve"> (</w:t>
      </w:r>
      <w:proofErr w:type="spellStart"/>
      <w:r w:rsidRPr="00D421A1">
        <w:rPr>
          <w:rFonts w:ascii="Times New Roman" w:hAnsi="Times New Roman" w:cs="Times New Roman"/>
          <w:sz w:val="18"/>
          <w:szCs w:val="18"/>
        </w:rPr>
        <w:t>m,n</w:t>
      </w:r>
      <w:proofErr w:type="spellEnd"/>
      <w:r w:rsidRPr="00D421A1">
        <w:rPr>
          <w:rFonts w:ascii="Times New Roman" w:hAnsi="Times New Roman" w:cs="Times New Roman"/>
          <w:sz w:val="18"/>
          <w:szCs w:val="18"/>
        </w:rPr>
        <w:t>) are indexes that run over the three Cartesian coordinates. Furthermore, the coordinates of the C</w:t>
      </w:r>
      <w:r w:rsidRPr="00D421A1">
        <w:rPr>
          <w:rFonts w:ascii="Symbol" w:hAnsi="Symbol" w:cs="STIXGeneral-Bold"/>
          <w:sz w:val="18"/>
          <w:szCs w:val="18"/>
        </w:rPr>
        <w:t></w:t>
      </w:r>
      <w:r w:rsidRPr="00D421A1">
        <w:rPr>
          <w:rFonts w:ascii="Symbol" w:hAnsi="Symbol" w:cs="STIXGeneral-Bold"/>
          <w:sz w:val="18"/>
          <w:szCs w:val="18"/>
        </w:rPr>
        <w:t></w:t>
      </w:r>
      <w:r w:rsidRPr="00D421A1">
        <w:rPr>
          <w:rFonts w:ascii="Times New Roman" w:hAnsi="Times New Roman" w:cs="Times New Roman"/>
          <w:sz w:val="18"/>
          <w:szCs w:val="18"/>
        </w:rPr>
        <w:t>are embedded into the topological structure of the C</w:t>
      </w:r>
      <w:r w:rsidRPr="00D421A1">
        <w:rPr>
          <w:rFonts w:ascii="Symbol" w:hAnsi="Symbol" w:cs="Times New Roman"/>
          <w:sz w:val="18"/>
          <w:szCs w:val="18"/>
        </w:rPr>
        <w:t></w:t>
      </w:r>
      <w:r w:rsidRPr="00D421A1">
        <w:rPr>
          <w:rFonts w:ascii="Times New Roman" w:hAnsi="Times New Roman" w:cs="Times New Roman"/>
          <w:sz w:val="18"/>
          <w:szCs w:val="18"/>
        </w:rPr>
        <w:t>, according the reconstruction scheme by Park and Levitt:</w:t>
      </w:r>
      <w:hyperlink w:anchor="_ENREF_106" w:tooltip="Park, 1996 #262"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&lt;EndNote&gt;&lt;Cite&gt;&lt;Author&gt;Park&lt;/Author&gt;&lt;Year&gt;1996&lt;/Year&gt;&lt;RecNum&gt;262&lt;/RecNum&gt;&lt;DisplayText&gt;&lt;style face="superscript"&gt;106&lt;/style&gt;&lt;/DisplayText&gt;&lt;record&gt;&lt;rec-number&gt;262&lt;/rec-number&gt;&lt;foreign-keys&gt;&lt;key app="EN" db-id="02pxvzrwkspp2hexfr15ztab9va2zt52sd9w"&gt;262&lt;/key&gt;&lt;/foreign-keys&gt;&lt;ref-type name="Journal Article"&gt;17&lt;/ref-type&gt;&lt;contributors&gt;&lt;authors&gt;&lt;author&gt;Park, B.&lt;/author&gt;&lt;author&gt;Levitt, M.&lt;/author&gt;&lt;/authors&gt;&lt;/contributors&gt;&lt;auth-address&gt;Park, B&amp;#xD;Stanford Univ,Sch Med,Dept Biol Struct,Beckman Lab Struct Biol,Stanford,Ca 94305, USA&amp;#xD;Stanford Univ,Sch Med,Dept Biol Struct,Beckman Lab Struct Biol,Stanford,Ca 94305, USA&lt;/auth-address&gt;&lt;titles&gt;&lt;title&gt;Energy functions that discriminate X-ray and near-native folds from well-constructed decoys&lt;/title&gt;&lt;secondary-title&gt;Journal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Biol&lt;/abbr-1&gt;&lt;/alt-periodical&gt;&lt;pages&gt;367-392&lt;/pages&gt;&lt;volume&gt;258&lt;/volume&gt;&lt;number&gt;2&lt;/number&gt;&lt;keywords&gt;&lt;keyword&gt;reduced representation model protein energy discrimination&lt;/keyword&gt;&lt;keyword&gt;pancreatic trypsin-inhibitor&lt;/keyword&gt;&lt;keyword&gt;globular-proteins&lt;/keyword&gt;&lt;keyword&gt;3-dimensional structure&lt;/keyword&gt;&lt;keyword&gt;mean force&lt;/keyword&gt;&lt;keyword&gt;conformations&lt;/keyword&gt;&lt;keyword&gt;prediction&lt;/keyword&gt;&lt;keyword&gt;sequence&lt;/keyword&gt;&lt;keyword&gt;models&lt;/keyword&gt;&lt;keyword&gt;approximation&lt;/keyword&gt;&lt;keyword&gt;potentials&lt;/keyword&gt;&lt;/keywords&gt;&lt;dates&gt;&lt;year&gt;1996&lt;/year&gt;&lt;pub-dates&gt;&lt;date&gt;May 3&lt;/date&gt;&lt;/pub-dates&gt;&lt;/dates&gt;&lt;isbn&gt;0022-2836&lt;/isbn&gt;&lt;accession-num&gt;WOS:A1996UH33000013&lt;/accession-num&gt;&lt;urls&gt;&lt;related-urls&gt;&lt;url&gt;&amp;lt;Go to ISI&amp;gt;://WOS:A1996UH33000013&lt;/url&gt;&lt;/related-urls&gt;&lt;/urls&gt;&lt;electronic-resource-num&gt;Doi 10.1006/Jmbi.1996.0256&lt;/electronic-resource-num&gt;&lt;language&gt;English&lt;/language&gt;&lt;/record&gt;&lt;/Cite&gt;&lt;/EndNote&gt;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106</w:t>
        </w:r>
        <w:r w:rsidR="00E91EF1">
          <w:rPr>
            <w:rFonts w:ascii="Times New Roman" w:hAnsi="Times New Roman" w:cs="Times New Roman"/>
            <w:sz w:val="18"/>
            <w:szCs w:val="18"/>
          </w:rPr>
          <w:fldChar w:fldCharType="end"/>
        </w:r>
      </w:hyperlink>
    </w:p>
    <w:p w14:paraId="0C9AAA39" w14:textId="77777777" w:rsidR="00807DCD" w:rsidRPr="00D421A1" w:rsidRDefault="00807DCD" w:rsidP="00807DCD">
      <w:pPr>
        <w:spacing w:line="276" w:lineRule="auto"/>
        <w:jc w:val="both"/>
        <w:rPr>
          <w:rFonts w:ascii="Times New Roman" w:hAnsi="Times New Roman" w:cs="Times New Roman"/>
          <w:sz w:val="18"/>
          <w:szCs w:val="18"/>
        </w:rPr>
      </w:pPr>
    </w:p>
    <w:p w14:paraId="2480F219" w14:textId="77777777" w:rsidR="00807DCD" w:rsidRPr="00D421A1" w:rsidRDefault="00807DCD" w:rsidP="00807DCD">
      <w:pPr>
        <w:spacing w:line="276" w:lineRule="auto"/>
        <w:jc w:val="both"/>
        <w:rPr>
          <w:rFonts w:ascii="Times New Roman" w:hAnsi="Times New Roman" w:cs="Times New Roman"/>
          <w:sz w:val="18"/>
          <w:szCs w:val="18"/>
        </w:rPr>
      </w:pPr>
    </w:p>
    <w:p w14:paraId="01D47510" w14:textId="1783D886" w:rsidR="00807DCD" w:rsidRPr="00D421A1" w:rsidRDefault="00CF293F" w:rsidP="00807DCD">
      <w:pPr>
        <w:spacing w:line="276" w:lineRule="auto"/>
        <w:jc w:val="both"/>
        <w:rPr>
          <w:rFonts w:ascii="Times New Roman" w:hAnsi="Times New Roman" w:cs="Times New Roman"/>
          <w:sz w:val="18"/>
          <w:szCs w:val="18"/>
        </w:rPr>
      </w:pPr>
      <m:oMath>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e>
          <m:sub>
            <m:sSub>
              <m:sSubPr>
                <m:ctrlPr>
                  <w:rPr>
                    <w:rFonts w:ascii="Cambria Math" w:hAnsi="Cambria Math" w:cs="Times New Roman"/>
                    <w:i/>
                    <w:sz w:val="18"/>
                    <w:szCs w:val="18"/>
                  </w:rPr>
                </m:ctrlPr>
              </m:sSubPr>
              <m:e>
                <m:r>
                  <w:rPr>
                    <w:rFonts w:ascii="Cambria Math" w:hAnsi="Cambria Math" w:cs="Times New Roman"/>
                    <w:sz w:val="18"/>
                    <w:szCs w:val="18"/>
                  </w:rPr>
                  <m:t>C</m:t>
                </m:r>
              </m:e>
              <m:sub>
                <m:r>
                  <w:rPr>
                    <w:rFonts w:ascii="Cambria Math" w:hAnsi="Cambria Math" w:cs="Times New Roman"/>
                    <w:sz w:val="18"/>
                    <w:szCs w:val="18"/>
                  </w:rPr>
                  <m:t>β</m:t>
                </m:r>
              </m:sub>
            </m:sSub>
          </m:sub>
          <m:sup>
            <m:r>
              <w:rPr>
                <w:rFonts w:ascii="Cambria Math" w:hAnsi="Cambria Math" w:cs="Times New Roman"/>
                <w:sz w:val="18"/>
                <w:szCs w:val="18"/>
              </w:rPr>
              <m:t>i</m:t>
            </m:r>
          </m:sup>
        </m:sSubSup>
        <m:r>
          <w:rPr>
            <w:rFonts w:ascii="Cambria Math" w:hAnsi="Cambria Math" w:cs="Times New Roman"/>
            <w:sz w:val="18"/>
            <w:szCs w:val="18"/>
          </w:rPr>
          <m:t>=</m:t>
        </m:r>
        <m:sSubSup>
          <m:sSubSupPr>
            <m:ctrlPr>
              <w:rPr>
                <w:rFonts w:ascii="Cambria Math" w:hAnsi="Cambria Math" w:cs="Times New Roman"/>
                <w:i/>
                <w:sz w:val="18"/>
                <w:szCs w:val="18"/>
              </w:rPr>
            </m:ctrlPr>
          </m:sSubSupPr>
          <m:e>
            <m:r>
              <m:rPr>
                <m:sty m:val="bi"/>
              </m:rPr>
              <w:rPr>
                <w:rFonts w:ascii="Cambria Math" w:hAnsi="Cambria Math" w:cs="Times New Roman"/>
                <w:sz w:val="18"/>
                <w:szCs w:val="18"/>
              </w:rPr>
              <m:t>r</m:t>
            </m:r>
          </m:e>
          <m:sub>
            <m:sSub>
              <m:sSubPr>
                <m:ctrlPr>
                  <w:rPr>
                    <w:rFonts w:ascii="Cambria Math" w:hAnsi="Cambria Math" w:cs="Times New Roman"/>
                    <w:i/>
                    <w:sz w:val="18"/>
                    <w:szCs w:val="18"/>
                  </w:rPr>
                </m:ctrlPr>
              </m:sSubPr>
              <m:e>
                <m:r>
                  <w:rPr>
                    <w:rFonts w:ascii="Cambria Math" w:hAnsi="Cambria Math" w:cs="Times New Roman"/>
                    <w:sz w:val="18"/>
                    <w:szCs w:val="18"/>
                  </w:rPr>
                  <m:t>C</m:t>
                </m:r>
              </m:e>
              <m:sub>
                <m:r>
                  <w:rPr>
                    <w:rFonts w:ascii="Cambria Math" w:hAnsi="Cambria Math" w:cs="Times New Roman"/>
                    <w:sz w:val="18"/>
                    <w:szCs w:val="18"/>
                  </w:rPr>
                  <m:t>α</m:t>
                </m:r>
              </m:sub>
            </m:sSub>
          </m:sub>
          <m:sup>
            <m:r>
              <w:rPr>
                <w:rFonts w:ascii="Cambria Math" w:hAnsi="Cambria Math" w:cs="Times New Roman"/>
                <w:sz w:val="18"/>
                <w:szCs w:val="18"/>
              </w:rPr>
              <m:t>i</m:t>
            </m:r>
          </m:sup>
        </m:sSubSup>
        <m:r>
          <m:rPr>
            <m:scr m:val="script"/>
          </m:rPr>
          <w:rPr>
            <w:rFonts w:ascii="Cambria Math" w:hAnsi="Cambria Math" w:cs="Times New Roman"/>
            <w:sz w:val="18"/>
            <w:szCs w:val="18"/>
          </w:rPr>
          <m:t>+l</m:t>
        </m:r>
        <m:f>
          <m:fPr>
            <m:ctrlPr>
              <w:rPr>
                <w:rFonts w:ascii="Cambria Math" w:hAnsi="Cambria Math" w:cs="Times New Roman"/>
                <w:i/>
                <w:sz w:val="18"/>
                <w:szCs w:val="18"/>
              </w:rPr>
            </m:ctrlPr>
          </m:fPr>
          <m:num>
            <m:r>
              <w:rPr>
                <w:rFonts w:ascii="Cambria Math" w:hAnsi="Cambria Math" w:cs="Times New Roman"/>
                <w:sz w:val="18"/>
                <w:szCs w:val="18"/>
              </w:rPr>
              <m:t>2</m:t>
            </m:r>
            <m:sSubSup>
              <m:sSubSupPr>
                <m:ctrlPr>
                  <w:rPr>
                    <w:rFonts w:ascii="Cambria Math" w:hAnsi="Cambria Math" w:cs="Times New Roman"/>
                    <w:i/>
                    <w:sz w:val="18"/>
                    <w:szCs w:val="18"/>
                  </w:rPr>
                </m:ctrlPr>
              </m:sSubSupPr>
              <m:e>
                <m:r>
                  <m:rPr>
                    <m:sty m:val="bi"/>
                  </m:rPr>
                  <w:rPr>
                    <w:rFonts w:ascii="STIXGeneral-Regular" w:hAnsi="STIXGeneral-Regular" w:cs="STIXGeneral-Regular"/>
                    <w:sz w:val="18"/>
                    <w:szCs w:val="18"/>
                  </w:rPr>
                  <m:t>r</m:t>
                </m:r>
                <m:ctrlPr>
                  <w:rPr>
                    <w:rFonts w:ascii="Cambria Math" w:hAnsi="Cambria Math" w:cs="Times New Roman"/>
                    <w:b/>
                    <w:i/>
                    <w:sz w:val="18"/>
                    <w:szCs w:val="18"/>
                  </w:rPr>
                </m:ctrlPr>
              </m:e>
              <m:sub>
                <m:sSub>
                  <m:sSubPr>
                    <m:ctrlPr>
                      <w:rPr>
                        <w:rFonts w:ascii="Cambria Math" w:hAnsi="Cambria Math" w:cs="Times New Roman"/>
                        <w:i/>
                        <w:sz w:val="18"/>
                        <w:szCs w:val="18"/>
                      </w:rPr>
                    </m:ctrlPr>
                  </m:sSubPr>
                  <m:e>
                    <m:r>
                      <w:rPr>
                        <w:rFonts w:ascii="STIXGeneral-Regular" w:hAnsi="STIXGeneral-Regular" w:cs="STIXGeneral-Regular"/>
                        <w:sz w:val="18"/>
                        <w:szCs w:val="18"/>
                      </w:rPr>
                      <m:t>C</m:t>
                    </m:r>
                  </m:e>
                  <m:sub>
                    <m:r>
                      <w:rPr>
                        <w:rFonts w:ascii="STIXGeneral-Regular" w:hAnsi="STIXGeneral-Regular" w:cs="STIXGeneral-Regular"/>
                        <w:sz w:val="18"/>
                        <w:szCs w:val="18"/>
                      </w:rPr>
                      <m:t>α</m:t>
                    </m:r>
                  </m:sub>
                </m:sSub>
              </m:sub>
              <m:sup>
                <m:r>
                  <w:rPr>
                    <w:rFonts w:ascii="STIXGeneral-Regular" w:hAnsi="STIXGeneral-Regular" w:cs="STIXGeneral-Regular"/>
                    <w:sz w:val="18"/>
                    <w:szCs w:val="18"/>
                  </w:rPr>
                  <m:t>i</m:t>
                </m:r>
              </m:sup>
            </m:sSubSup>
            <m:r>
              <w:rPr>
                <w:rFonts w:ascii="Cambria Math" w:hAnsi="Cambria Math" w:cs="Times New Roman"/>
                <w:sz w:val="18"/>
                <w:szCs w:val="18"/>
              </w:rPr>
              <m:t>-</m:t>
            </m:r>
            <m:sSubSup>
              <m:sSubSupPr>
                <m:ctrlPr>
                  <w:rPr>
                    <w:rFonts w:ascii="Cambria Math" w:hAnsi="Cambria Math" w:cs="Times New Roman"/>
                    <w:i/>
                    <w:sz w:val="18"/>
                    <w:szCs w:val="18"/>
                  </w:rPr>
                </m:ctrlPr>
              </m:sSubSupPr>
              <m:e>
                <m:r>
                  <m:rPr>
                    <m:sty m:val="bi"/>
                  </m:rPr>
                  <w:rPr>
                    <w:rFonts w:ascii="STIXGeneral-Regular" w:hAnsi="STIXGeneral-Regular" w:cs="STIXGeneral-Regular"/>
                    <w:sz w:val="18"/>
                    <w:szCs w:val="18"/>
                  </w:rPr>
                  <m:t>r</m:t>
                </m:r>
                <m:ctrlPr>
                  <w:rPr>
                    <w:rFonts w:ascii="Cambria Math" w:hAnsi="Cambria Math" w:cs="Times New Roman"/>
                    <w:b/>
                    <w:i/>
                    <w:sz w:val="18"/>
                    <w:szCs w:val="18"/>
                  </w:rPr>
                </m:ctrlPr>
              </m:e>
              <m:sub>
                <m:sSub>
                  <m:sSubPr>
                    <m:ctrlPr>
                      <w:rPr>
                        <w:rFonts w:ascii="Cambria Math" w:hAnsi="Cambria Math" w:cs="Times New Roman"/>
                        <w:i/>
                        <w:sz w:val="18"/>
                        <w:szCs w:val="18"/>
                      </w:rPr>
                    </m:ctrlPr>
                  </m:sSubPr>
                  <m:e>
                    <m:r>
                      <w:rPr>
                        <w:rFonts w:ascii="STIXGeneral-Regular" w:hAnsi="STIXGeneral-Regular" w:cs="STIXGeneral-Regular"/>
                        <w:sz w:val="18"/>
                        <w:szCs w:val="18"/>
                      </w:rPr>
                      <m:t>C</m:t>
                    </m:r>
                  </m:e>
                  <m:sub>
                    <m:r>
                      <w:rPr>
                        <w:rFonts w:ascii="STIXGeneral-Regular" w:hAnsi="STIXGeneral-Regular" w:cs="STIXGeneral-Regular"/>
                        <w:sz w:val="18"/>
                        <w:szCs w:val="18"/>
                      </w:rPr>
                      <m:t>α</m:t>
                    </m:r>
                  </m:sub>
                </m:sSub>
              </m:sub>
              <m:sup>
                <m:r>
                  <w:rPr>
                    <w:rFonts w:ascii="STIXGeneral-Regular" w:hAnsi="STIXGeneral-Regular" w:cs="STIXGeneral-Regular"/>
                    <w:sz w:val="18"/>
                    <w:szCs w:val="18"/>
                  </w:rPr>
                  <m:t>i</m:t>
                </m:r>
                <m:r>
                  <w:rPr>
                    <w:rFonts w:ascii="Cambria Math" w:hAnsi="Cambria Math" w:cs="Times New Roman"/>
                    <w:sz w:val="18"/>
                    <w:szCs w:val="18"/>
                  </w:rPr>
                  <m:t>+1</m:t>
                </m:r>
              </m:sup>
            </m:sSubSup>
            <m:r>
              <w:rPr>
                <w:rFonts w:ascii="Cambria Math" w:hAnsi="Cambria Math" w:cs="Times New Roman"/>
                <w:sz w:val="18"/>
                <w:szCs w:val="18"/>
              </w:rPr>
              <m:t>-</m:t>
            </m:r>
            <m:sSubSup>
              <m:sSubSupPr>
                <m:ctrlPr>
                  <w:rPr>
                    <w:rFonts w:ascii="Cambria Math" w:hAnsi="Cambria Math" w:cs="Times New Roman"/>
                    <w:i/>
                    <w:sz w:val="18"/>
                    <w:szCs w:val="18"/>
                  </w:rPr>
                </m:ctrlPr>
              </m:sSubSupPr>
              <m:e>
                <m:r>
                  <m:rPr>
                    <m:sty m:val="bi"/>
                  </m:rPr>
                  <w:rPr>
                    <w:rFonts w:ascii="STIXGeneral-Regular" w:hAnsi="STIXGeneral-Regular" w:cs="STIXGeneral-Regular"/>
                    <w:sz w:val="18"/>
                    <w:szCs w:val="18"/>
                  </w:rPr>
                  <m:t>r</m:t>
                </m:r>
                <m:ctrlPr>
                  <w:rPr>
                    <w:rFonts w:ascii="Cambria Math" w:hAnsi="Cambria Math" w:cs="Times New Roman"/>
                    <w:b/>
                    <w:i/>
                    <w:sz w:val="18"/>
                    <w:szCs w:val="18"/>
                  </w:rPr>
                </m:ctrlPr>
              </m:e>
              <m:sub>
                <m:sSub>
                  <m:sSubPr>
                    <m:ctrlPr>
                      <w:rPr>
                        <w:rFonts w:ascii="Cambria Math" w:hAnsi="Cambria Math" w:cs="Times New Roman"/>
                        <w:i/>
                        <w:sz w:val="18"/>
                        <w:szCs w:val="18"/>
                      </w:rPr>
                    </m:ctrlPr>
                  </m:sSubPr>
                  <m:e>
                    <m:r>
                      <w:rPr>
                        <w:rFonts w:ascii="STIXGeneral-Regular" w:hAnsi="STIXGeneral-Regular" w:cs="STIXGeneral-Regular"/>
                        <w:sz w:val="18"/>
                        <w:szCs w:val="18"/>
                      </w:rPr>
                      <m:t>C</m:t>
                    </m:r>
                  </m:e>
                  <m:sub>
                    <m:r>
                      <w:rPr>
                        <w:rFonts w:ascii="STIXGeneral-Regular" w:hAnsi="STIXGeneral-Regular" w:cs="STIXGeneral-Regular"/>
                        <w:sz w:val="18"/>
                        <w:szCs w:val="18"/>
                      </w:rPr>
                      <m:t>α</m:t>
                    </m:r>
                  </m:sub>
                </m:sSub>
              </m:sub>
              <m:sup>
                <m:r>
                  <w:rPr>
                    <w:rFonts w:ascii="STIXGeneral-Regular" w:hAnsi="STIXGeneral-Regular" w:cs="STIXGeneral-Regular"/>
                    <w:sz w:val="18"/>
                    <w:szCs w:val="18"/>
                  </w:rPr>
                  <m:t>i</m:t>
                </m:r>
                <m:r>
                  <w:rPr>
                    <w:rFonts w:ascii="Cambria Math" w:hAnsi="Cambria Math" w:cs="Times New Roman"/>
                    <w:sz w:val="18"/>
                    <w:szCs w:val="18"/>
                  </w:rPr>
                  <m:t>-1</m:t>
                </m:r>
              </m:sup>
            </m:sSubSup>
          </m:num>
          <m:den>
            <m:d>
              <m:dPr>
                <m:begChr m:val="|"/>
                <m:endChr m:val="|"/>
                <m:ctrlPr>
                  <w:rPr>
                    <w:rFonts w:ascii="Cambria Math" w:hAnsi="Cambria Math" w:cs="Times New Roman"/>
                    <w:i/>
                    <w:sz w:val="18"/>
                    <w:szCs w:val="18"/>
                  </w:rPr>
                </m:ctrlPr>
              </m:dPr>
              <m:e>
                <m:r>
                  <w:rPr>
                    <w:rFonts w:ascii="Cambria Math" w:hAnsi="Cambria Math" w:cs="Times New Roman"/>
                    <w:sz w:val="18"/>
                    <w:szCs w:val="18"/>
                  </w:rPr>
                  <m:t>2</m:t>
                </m:r>
                <m:sSubSup>
                  <m:sSubSupPr>
                    <m:ctrlPr>
                      <w:rPr>
                        <w:rFonts w:ascii="Cambria Math" w:hAnsi="Cambria Math" w:cs="Times New Roman"/>
                        <w:i/>
                        <w:sz w:val="18"/>
                        <w:szCs w:val="18"/>
                      </w:rPr>
                    </m:ctrlPr>
                  </m:sSubSupPr>
                  <m:e>
                    <m:r>
                      <m:rPr>
                        <m:sty m:val="bi"/>
                      </m:rPr>
                      <w:rPr>
                        <w:rFonts w:ascii="STIXGeneral-Regular" w:hAnsi="STIXGeneral-Regular" w:cs="STIXGeneral-Regular"/>
                        <w:sz w:val="18"/>
                        <w:szCs w:val="18"/>
                      </w:rPr>
                      <m:t>r</m:t>
                    </m:r>
                    <m:ctrlPr>
                      <w:rPr>
                        <w:rFonts w:ascii="Cambria Math" w:hAnsi="Cambria Math" w:cs="Times New Roman"/>
                        <w:b/>
                        <w:i/>
                        <w:sz w:val="18"/>
                        <w:szCs w:val="18"/>
                      </w:rPr>
                    </m:ctrlPr>
                  </m:e>
                  <m:sub>
                    <m:sSub>
                      <m:sSubPr>
                        <m:ctrlPr>
                          <w:rPr>
                            <w:rFonts w:ascii="Cambria Math" w:hAnsi="Cambria Math" w:cs="Times New Roman"/>
                            <w:i/>
                            <w:sz w:val="18"/>
                            <w:szCs w:val="18"/>
                          </w:rPr>
                        </m:ctrlPr>
                      </m:sSubPr>
                      <m:e>
                        <m:r>
                          <w:rPr>
                            <w:rFonts w:ascii="STIXGeneral-Regular" w:hAnsi="STIXGeneral-Regular" w:cs="STIXGeneral-Regular"/>
                            <w:sz w:val="18"/>
                            <w:szCs w:val="18"/>
                          </w:rPr>
                          <m:t>C</m:t>
                        </m:r>
                      </m:e>
                      <m:sub>
                        <m:r>
                          <w:rPr>
                            <w:rFonts w:ascii="STIXGeneral-Regular" w:hAnsi="STIXGeneral-Regular" w:cs="STIXGeneral-Regular"/>
                            <w:sz w:val="18"/>
                            <w:szCs w:val="18"/>
                          </w:rPr>
                          <m:t>α</m:t>
                        </m:r>
                      </m:sub>
                    </m:sSub>
                  </m:sub>
                  <m:sup>
                    <m:r>
                      <w:rPr>
                        <w:rFonts w:ascii="STIXGeneral-Regular" w:hAnsi="STIXGeneral-Regular" w:cs="STIXGeneral-Regular"/>
                        <w:sz w:val="18"/>
                        <w:szCs w:val="18"/>
                      </w:rPr>
                      <m:t>i</m:t>
                    </m:r>
                  </m:sup>
                </m:sSubSup>
                <m:r>
                  <w:rPr>
                    <w:rFonts w:ascii="Cambria Math" w:hAnsi="Cambria Math" w:cs="Times New Roman"/>
                    <w:sz w:val="18"/>
                    <w:szCs w:val="18"/>
                  </w:rPr>
                  <m:t>-</m:t>
                </m:r>
                <m:sSubSup>
                  <m:sSubSupPr>
                    <m:ctrlPr>
                      <w:rPr>
                        <w:rFonts w:ascii="Cambria Math" w:hAnsi="Cambria Math" w:cs="Times New Roman"/>
                        <w:i/>
                        <w:sz w:val="18"/>
                        <w:szCs w:val="18"/>
                      </w:rPr>
                    </m:ctrlPr>
                  </m:sSubSupPr>
                  <m:e>
                    <m:r>
                      <m:rPr>
                        <m:sty m:val="bi"/>
                      </m:rPr>
                      <w:rPr>
                        <w:rFonts w:ascii="STIXGeneral-Regular" w:hAnsi="STIXGeneral-Regular" w:cs="STIXGeneral-Regular"/>
                        <w:sz w:val="18"/>
                        <w:szCs w:val="18"/>
                      </w:rPr>
                      <m:t>r</m:t>
                    </m:r>
                    <m:ctrlPr>
                      <w:rPr>
                        <w:rFonts w:ascii="Cambria Math" w:hAnsi="Cambria Math" w:cs="Times New Roman"/>
                        <w:b/>
                        <w:i/>
                        <w:sz w:val="18"/>
                        <w:szCs w:val="18"/>
                      </w:rPr>
                    </m:ctrlPr>
                  </m:e>
                  <m:sub>
                    <m:sSub>
                      <m:sSubPr>
                        <m:ctrlPr>
                          <w:rPr>
                            <w:rFonts w:ascii="Cambria Math" w:hAnsi="Cambria Math" w:cs="Times New Roman"/>
                            <w:i/>
                            <w:sz w:val="18"/>
                            <w:szCs w:val="18"/>
                          </w:rPr>
                        </m:ctrlPr>
                      </m:sSubPr>
                      <m:e>
                        <m:r>
                          <w:rPr>
                            <w:rFonts w:ascii="STIXGeneral-Regular" w:hAnsi="STIXGeneral-Regular" w:cs="STIXGeneral-Regular"/>
                            <w:sz w:val="18"/>
                            <w:szCs w:val="18"/>
                          </w:rPr>
                          <m:t>C</m:t>
                        </m:r>
                      </m:e>
                      <m:sub>
                        <m:r>
                          <w:rPr>
                            <w:rFonts w:ascii="STIXGeneral-Regular" w:hAnsi="STIXGeneral-Regular" w:cs="STIXGeneral-Regular"/>
                            <w:sz w:val="18"/>
                            <w:szCs w:val="18"/>
                          </w:rPr>
                          <m:t>α</m:t>
                        </m:r>
                      </m:sub>
                    </m:sSub>
                  </m:sub>
                  <m:sup>
                    <m:r>
                      <w:rPr>
                        <w:rFonts w:ascii="STIXGeneral-Regular" w:hAnsi="STIXGeneral-Regular" w:cs="STIXGeneral-Regular"/>
                        <w:sz w:val="18"/>
                        <w:szCs w:val="18"/>
                      </w:rPr>
                      <m:t>i</m:t>
                    </m:r>
                    <m:r>
                      <w:rPr>
                        <w:rFonts w:ascii="Cambria Math" w:hAnsi="Cambria Math" w:cs="Times New Roman"/>
                        <w:sz w:val="18"/>
                        <w:szCs w:val="18"/>
                      </w:rPr>
                      <m:t>+1</m:t>
                    </m:r>
                  </m:sup>
                </m:sSubSup>
                <m:r>
                  <w:rPr>
                    <w:rFonts w:ascii="Cambria Math" w:hAnsi="Cambria Math" w:cs="Times New Roman"/>
                    <w:sz w:val="18"/>
                    <w:szCs w:val="18"/>
                  </w:rPr>
                  <m:t>-</m:t>
                </m:r>
                <m:sSubSup>
                  <m:sSubSupPr>
                    <m:ctrlPr>
                      <w:rPr>
                        <w:rFonts w:ascii="Cambria Math" w:hAnsi="Cambria Math" w:cs="Times New Roman"/>
                        <w:i/>
                        <w:sz w:val="18"/>
                        <w:szCs w:val="18"/>
                      </w:rPr>
                    </m:ctrlPr>
                  </m:sSubSupPr>
                  <m:e>
                    <m:r>
                      <m:rPr>
                        <m:sty m:val="bi"/>
                      </m:rPr>
                      <w:rPr>
                        <w:rFonts w:ascii="STIXGeneral-Regular" w:hAnsi="STIXGeneral-Regular" w:cs="STIXGeneral-Regular"/>
                        <w:sz w:val="18"/>
                        <w:szCs w:val="18"/>
                      </w:rPr>
                      <m:t>r</m:t>
                    </m:r>
                    <m:ctrlPr>
                      <w:rPr>
                        <w:rFonts w:ascii="Cambria Math" w:hAnsi="Cambria Math" w:cs="Times New Roman"/>
                        <w:b/>
                        <w:i/>
                        <w:sz w:val="18"/>
                        <w:szCs w:val="18"/>
                      </w:rPr>
                    </m:ctrlPr>
                  </m:e>
                  <m:sub>
                    <m:sSub>
                      <m:sSubPr>
                        <m:ctrlPr>
                          <w:rPr>
                            <w:rFonts w:ascii="Cambria Math" w:hAnsi="Cambria Math" w:cs="Times New Roman"/>
                            <w:i/>
                            <w:sz w:val="18"/>
                            <w:szCs w:val="18"/>
                          </w:rPr>
                        </m:ctrlPr>
                      </m:sSubPr>
                      <m:e>
                        <m:r>
                          <w:rPr>
                            <w:rFonts w:ascii="STIXGeneral-Regular" w:hAnsi="STIXGeneral-Regular" w:cs="STIXGeneral-Regular"/>
                            <w:sz w:val="18"/>
                            <w:szCs w:val="18"/>
                          </w:rPr>
                          <m:t>C</m:t>
                        </m:r>
                      </m:e>
                      <m:sub>
                        <m:r>
                          <w:rPr>
                            <w:rFonts w:ascii="STIXGeneral-Regular" w:hAnsi="STIXGeneral-Regular" w:cs="STIXGeneral-Regular"/>
                            <w:sz w:val="18"/>
                            <w:szCs w:val="18"/>
                          </w:rPr>
                          <m:t>α</m:t>
                        </m:r>
                      </m:sub>
                    </m:sSub>
                  </m:sub>
                  <m:sup>
                    <m:r>
                      <w:rPr>
                        <w:rFonts w:ascii="STIXGeneral-Regular" w:hAnsi="STIXGeneral-Regular" w:cs="STIXGeneral-Regular"/>
                        <w:sz w:val="18"/>
                        <w:szCs w:val="18"/>
                      </w:rPr>
                      <m:t>i</m:t>
                    </m:r>
                    <m:r>
                      <w:rPr>
                        <w:rFonts w:ascii="Cambria Math" w:hAnsi="Cambria Math" w:cs="Times New Roman"/>
                        <w:sz w:val="18"/>
                        <w:szCs w:val="18"/>
                      </w:rPr>
                      <m:t>-1</m:t>
                    </m:r>
                  </m:sup>
                </m:sSubSup>
              </m:e>
            </m:d>
          </m:den>
        </m:f>
      </m:oMath>
      <w:r w:rsidR="00807DCD" w:rsidRPr="00D421A1">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w:t>
      </w:r>
      <w:r w:rsidR="00891293">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w:t>
      </w:r>
      <w:r w:rsidR="00891293">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(3.7)</w:t>
      </w:r>
    </w:p>
    <w:p w14:paraId="4E9BA155" w14:textId="77777777" w:rsidR="00807DCD" w:rsidRPr="00D421A1" w:rsidRDefault="00807DCD" w:rsidP="00807DCD">
      <w:pPr>
        <w:spacing w:line="276" w:lineRule="auto"/>
        <w:jc w:val="both"/>
        <w:rPr>
          <w:rFonts w:ascii="Times New Roman" w:hAnsi="Times New Roman" w:cs="Times New Roman"/>
          <w:sz w:val="18"/>
          <w:szCs w:val="18"/>
        </w:rPr>
      </w:pPr>
    </w:p>
    <w:p w14:paraId="43890E67" w14:textId="77777777" w:rsidR="00724CF7" w:rsidRPr="00D421A1" w:rsidRDefault="00807DCD" w:rsidP="00807DCD">
      <w:pPr>
        <w:spacing w:line="276" w:lineRule="auto"/>
        <w:jc w:val="both"/>
        <w:rPr>
          <w:rFonts w:ascii="Times New Roman" w:hAnsi="Times New Roman" w:cs="Times New Roman"/>
          <w:sz w:val="18"/>
          <w:szCs w:val="18"/>
        </w:rPr>
      </w:pPr>
      <w:proofErr w:type="gramStart"/>
      <w:r w:rsidRPr="00D421A1">
        <w:rPr>
          <w:rFonts w:ascii="Times New Roman" w:hAnsi="Times New Roman" w:cs="Times New Roman"/>
          <w:sz w:val="18"/>
          <w:szCs w:val="18"/>
        </w:rPr>
        <w:t>where</w:t>
      </w:r>
      <w:proofErr w:type="gramEnd"/>
      <w:r w:rsidRPr="00D421A1">
        <w:rPr>
          <w:rFonts w:ascii="Times New Roman" w:hAnsi="Times New Roman" w:cs="Times New Roman"/>
          <w:sz w:val="18"/>
          <w:szCs w:val="18"/>
        </w:rPr>
        <w:t xml:space="preserve"> </w:t>
      </w:r>
      <m:oMath>
        <m:r>
          <m:rPr>
            <m:scr m:val="script"/>
          </m:rPr>
          <w:rPr>
            <w:rFonts w:ascii="Cambria Math" w:hAnsi="Cambria Math" w:cs="Times New Roman"/>
            <w:sz w:val="18"/>
            <w:szCs w:val="18"/>
          </w:rPr>
          <m:t xml:space="preserve">l </m:t>
        </m:r>
      </m:oMath>
      <w:r w:rsidRPr="00D421A1">
        <w:rPr>
          <w:rFonts w:ascii="Times New Roman" w:hAnsi="Times New Roman" w:cs="Times New Roman"/>
          <w:sz w:val="18"/>
          <w:szCs w:val="18"/>
        </w:rPr>
        <w:t>= 3 Å. In this way, the coordinates of the C</w:t>
      </w:r>
      <w:r w:rsidRPr="00D421A1">
        <w:rPr>
          <w:rFonts w:ascii="Symbol" w:hAnsi="Symbol" w:cs="Times New Roman"/>
          <w:sz w:val="18"/>
          <w:szCs w:val="18"/>
        </w:rPr>
        <w:t></w:t>
      </w:r>
      <w:r w:rsidRPr="00D421A1">
        <w:rPr>
          <w:rFonts w:ascii="Times New Roman" w:hAnsi="Times New Roman" w:cs="Times New Roman"/>
          <w:sz w:val="18"/>
          <w:szCs w:val="18"/>
        </w:rPr>
        <w:t xml:space="preserve"> remain as the only degrees of freedom of the system, and thus the Hamiltonian of the system can be written simply as: </w:t>
      </w:r>
    </w:p>
    <w:p w14:paraId="7BFA4BB3" w14:textId="77777777" w:rsidR="00807DCD" w:rsidRPr="00D421A1" w:rsidRDefault="00807DCD" w:rsidP="00807DCD">
      <w:pPr>
        <w:spacing w:line="276" w:lineRule="auto"/>
        <w:jc w:val="both"/>
        <w:rPr>
          <w:rFonts w:ascii="Times New Roman" w:hAnsi="Times New Roman" w:cs="Times New Roman"/>
          <w:sz w:val="18"/>
          <w:szCs w:val="18"/>
        </w:rPr>
      </w:pPr>
    </w:p>
    <w:p w14:paraId="4C36FA67" w14:textId="77777777" w:rsidR="00807DCD" w:rsidRPr="00D421A1" w:rsidRDefault="00807DCD" w:rsidP="00807DCD">
      <w:pPr>
        <w:spacing w:line="276" w:lineRule="auto"/>
        <w:jc w:val="both"/>
        <w:rPr>
          <w:rFonts w:ascii="Times New Roman" w:hAnsi="Times New Roman" w:cs="Times New Roman"/>
          <w:sz w:val="18"/>
          <w:szCs w:val="18"/>
        </w:rPr>
      </w:pPr>
    </w:p>
    <w:p w14:paraId="74311C4E" w14:textId="49C78345" w:rsidR="004E6E37" w:rsidRPr="00D421A1" w:rsidRDefault="00807DCD" w:rsidP="00807DCD">
      <w:pPr>
        <w:spacing w:line="276" w:lineRule="auto"/>
        <w:jc w:val="both"/>
        <w:rPr>
          <w:rFonts w:ascii="Times New Roman" w:hAnsi="Times New Roman" w:cs="Times New Roman"/>
          <w:sz w:val="18"/>
          <w:szCs w:val="18"/>
        </w:rPr>
      </w:pPr>
      <m:oMath>
        <m:r>
          <w:rPr>
            <w:rFonts w:ascii="Cambria Math" w:hAnsi="Cambria Math" w:cs="Times New Roman"/>
            <w:sz w:val="18"/>
            <w:szCs w:val="18"/>
          </w:rPr>
          <m:t>H=</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2</m:t>
            </m:r>
          </m:den>
        </m:f>
        <m:r>
          <w:rPr>
            <w:rFonts w:ascii="Cambria Math" w:hAnsi="Cambria Math" w:cs="Times New Roman"/>
            <w:sz w:val="18"/>
            <w:szCs w:val="18"/>
          </w:rPr>
          <m:t xml:space="preserve"> k </m:t>
        </m:r>
        <m:nary>
          <m:naryPr>
            <m:chr m:val="∑"/>
            <m:limLoc m:val="undOvr"/>
            <m:supHide m:val="1"/>
            <m:ctrlPr>
              <w:rPr>
                <w:rFonts w:ascii="Cambria Math" w:hAnsi="Cambria Math" w:cs="Times New Roman"/>
                <w:i/>
                <w:sz w:val="18"/>
                <w:szCs w:val="18"/>
              </w:rPr>
            </m:ctrlPr>
          </m:naryPr>
          <m:sub>
            <m:r>
              <w:rPr>
                <w:rFonts w:ascii="Cambria Math" w:hAnsi="Cambria Math" w:cs="Times New Roman"/>
                <w:sz w:val="18"/>
                <w:szCs w:val="18"/>
              </w:rPr>
              <m:t>ij,nm</m:t>
            </m:r>
          </m:sub>
          <m:sup/>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m:t>
                </m:r>
              </m:sub>
            </m:sSub>
          </m:e>
        </m:nary>
        <m:sSub>
          <m:sSubPr>
            <m:ctrlPr>
              <w:rPr>
                <w:rFonts w:ascii="Cambria Math" w:hAnsi="Cambria Math" w:cs="Times New Roman"/>
                <w:i/>
                <w:sz w:val="18"/>
                <w:szCs w:val="18"/>
              </w:rPr>
            </m:ctrlPr>
          </m:sSubPr>
          <m:e>
            <m:r>
              <m:rPr>
                <m:scr m:val="script"/>
              </m:rPr>
              <w:rPr>
                <w:rFonts w:ascii="Cambria Math" w:hAnsi="Cambria Math" w:cs="Times New Roman"/>
                <w:sz w:val="18"/>
                <w:szCs w:val="18"/>
              </w:rPr>
              <m:t>M</m:t>
            </m:r>
          </m:e>
          <m:sub>
            <m:r>
              <w:rPr>
                <w:rFonts w:ascii="Cambria Math" w:hAnsi="Cambria Math" w:cs="Times New Roman"/>
                <w:sz w:val="18"/>
                <w:szCs w:val="18"/>
              </w:rPr>
              <m:t>ij,mn</m:t>
            </m:r>
          </m:sub>
        </m:sSub>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j,n</m:t>
            </m:r>
          </m:sub>
        </m:sSub>
      </m:oMath>
      <w:r w:rsidR="004E6E37" w:rsidRPr="00D421A1">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w:t>
      </w:r>
      <w:r w:rsidR="00891293">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w:t>
      </w:r>
      <w:r w:rsidR="00891293">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(3.8)</w:t>
      </w:r>
    </w:p>
    <w:p w14:paraId="1B17C2D7" w14:textId="77777777" w:rsidR="004E6E37" w:rsidRPr="00D421A1" w:rsidRDefault="004E6E37" w:rsidP="00807DCD">
      <w:pPr>
        <w:spacing w:line="276" w:lineRule="auto"/>
        <w:jc w:val="both"/>
        <w:rPr>
          <w:rFonts w:ascii="Times New Roman" w:hAnsi="Times New Roman" w:cs="Times New Roman"/>
          <w:sz w:val="18"/>
          <w:szCs w:val="18"/>
        </w:rPr>
      </w:pPr>
    </w:p>
    <w:p w14:paraId="799A7829" w14:textId="77777777" w:rsidR="004E6E37" w:rsidRPr="00D421A1" w:rsidRDefault="004E6E37" w:rsidP="00807DCD">
      <w:pPr>
        <w:spacing w:line="276" w:lineRule="auto"/>
        <w:jc w:val="both"/>
        <w:rPr>
          <w:rFonts w:ascii="Times New Roman" w:hAnsi="Times New Roman" w:cs="Times New Roman"/>
          <w:sz w:val="18"/>
          <w:szCs w:val="18"/>
        </w:rPr>
      </w:pPr>
    </w:p>
    <w:p w14:paraId="3600B6BB" w14:textId="7986EA7A"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Where </w:t>
      </w:r>
      <w:proofErr w:type="spellStart"/>
      <w:r w:rsidRPr="00D421A1">
        <w:rPr>
          <w:rFonts w:ascii="Times New Roman" w:hAnsi="Times New Roman" w:cs="Times New Roman"/>
          <w:i/>
          <w:sz w:val="18"/>
          <w:szCs w:val="18"/>
        </w:rPr>
        <w:t>x</w:t>
      </w:r>
      <w:r w:rsidRPr="00D421A1">
        <w:rPr>
          <w:rFonts w:ascii="Times New Roman" w:hAnsi="Times New Roman" w:cs="Times New Roman"/>
          <w:i/>
          <w:sz w:val="18"/>
          <w:szCs w:val="18"/>
          <w:vertAlign w:val="subscript"/>
        </w:rPr>
        <w:t>i</w:t>
      </w:r>
      <w:proofErr w:type="gramStart"/>
      <w:r w:rsidRPr="00D421A1">
        <w:rPr>
          <w:rFonts w:ascii="Times New Roman" w:hAnsi="Times New Roman" w:cs="Times New Roman"/>
          <w:i/>
          <w:sz w:val="18"/>
          <w:szCs w:val="18"/>
          <w:vertAlign w:val="subscript"/>
        </w:rPr>
        <w:t>,m</w:t>
      </w:r>
      <w:proofErr w:type="spellEnd"/>
      <w:proofErr w:type="gramEnd"/>
      <w:r w:rsidRPr="00D421A1">
        <w:rPr>
          <w:rFonts w:ascii="Times New Roman" w:hAnsi="Times New Roman" w:cs="Times New Roman"/>
          <w:sz w:val="18"/>
          <w:szCs w:val="18"/>
          <w:vertAlign w:val="subscript"/>
        </w:rPr>
        <w:t xml:space="preserve"> </w:t>
      </w:r>
      <w:r w:rsidRPr="00D421A1">
        <w:rPr>
          <w:rFonts w:ascii="Times New Roman" w:hAnsi="Times New Roman" w:cs="Times New Roman"/>
          <w:sz w:val="18"/>
          <w:szCs w:val="18"/>
        </w:rPr>
        <w:t xml:space="preserve">is the deviation of the </w:t>
      </w:r>
      <w:proofErr w:type="spellStart"/>
      <w:r w:rsidRPr="00D421A1">
        <w:rPr>
          <w:rFonts w:ascii="Times New Roman" w:hAnsi="Times New Roman" w:cs="Times New Roman"/>
          <w:i/>
          <w:sz w:val="18"/>
          <w:szCs w:val="18"/>
        </w:rPr>
        <w:t>i</w:t>
      </w:r>
      <w:r w:rsidRPr="00D421A1">
        <w:rPr>
          <w:rFonts w:ascii="Times New Roman" w:hAnsi="Times New Roman" w:cs="Times New Roman"/>
          <w:i/>
          <w:sz w:val="18"/>
          <w:szCs w:val="18"/>
          <w:vertAlign w:val="superscript"/>
        </w:rPr>
        <w:t>th</w:t>
      </w:r>
      <w:proofErr w:type="spellEnd"/>
      <w:r w:rsidRPr="00D421A1">
        <w:rPr>
          <w:rFonts w:ascii="Times New Roman" w:hAnsi="Times New Roman" w:cs="Times New Roman"/>
          <w:i/>
          <w:sz w:val="18"/>
          <w:szCs w:val="18"/>
        </w:rPr>
        <w:t xml:space="preserve"> C</w:t>
      </w:r>
      <w:r w:rsidRPr="00D421A1">
        <w:rPr>
          <w:rFonts w:ascii="Symbol" w:hAnsi="Symbol" w:cs="Times New Roman"/>
          <w:i/>
          <w:sz w:val="18"/>
          <w:szCs w:val="18"/>
        </w:rPr>
        <w:t></w:t>
      </w:r>
      <w:r w:rsidRPr="00D421A1">
        <w:rPr>
          <w:rFonts w:ascii="Times New Roman" w:hAnsi="Times New Roman" w:cs="Times New Roman"/>
          <w:sz w:val="18"/>
          <w:szCs w:val="18"/>
        </w:rPr>
        <w:t xml:space="preserve"> along the </w:t>
      </w:r>
      <w:r w:rsidRPr="00D421A1">
        <w:rPr>
          <w:rFonts w:ascii="Times New Roman" w:hAnsi="Times New Roman" w:cs="Times New Roman"/>
          <w:i/>
          <w:sz w:val="18"/>
          <w:szCs w:val="18"/>
        </w:rPr>
        <w:t>m</w:t>
      </w:r>
      <w:r w:rsidRPr="00D421A1">
        <w:rPr>
          <w:rFonts w:ascii="Times New Roman" w:hAnsi="Times New Roman" w:cs="Times New Roman"/>
          <w:sz w:val="18"/>
          <w:szCs w:val="18"/>
        </w:rPr>
        <w:t xml:space="preserve"> axis, and </w:t>
      </w:r>
      <m:oMath>
        <m:r>
          <m:rPr>
            <m:scr m:val="script"/>
          </m:rPr>
          <w:rPr>
            <w:rFonts w:ascii="Cambria Math" w:hAnsi="Cambria Math" w:cs="Times New Roman"/>
            <w:sz w:val="18"/>
            <w:szCs w:val="18"/>
          </w:rPr>
          <m:t>M</m:t>
        </m:r>
      </m:oMath>
      <w:r w:rsidRPr="00D421A1">
        <w:rPr>
          <w:rFonts w:ascii="Times New Roman" w:hAnsi="Times New Roman" w:cs="Times New Roman"/>
          <w:sz w:val="18"/>
          <w:szCs w:val="18"/>
        </w:rPr>
        <w:t xml:space="preserve"> is a </w:t>
      </w:r>
      <w:r w:rsidRPr="00D421A1">
        <w:rPr>
          <w:rFonts w:ascii="Times New Roman" w:hAnsi="Times New Roman" w:cs="Times New Roman"/>
          <w:i/>
          <w:sz w:val="18"/>
          <w:szCs w:val="18"/>
        </w:rPr>
        <w:t xml:space="preserve">3Nx3N </w:t>
      </w:r>
      <w:r w:rsidRPr="00D421A1">
        <w:rPr>
          <w:rFonts w:ascii="Times New Roman" w:hAnsi="Times New Roman" w:cs="Times New Roman"/>
          <w:sz w:val="18"/>
          <w:szCs w:val="18"/>
        </w:rPr>
        <w:t xml:space="preserve">symmetric matrix. </w:t>
      </w:r>
      <w:proofErr w:type="gramStart"/>
      <w:r w:rsidRPr="00D421A1">
        <w:rPr>
          <w:rFonts w:ascii="Times New Roman" w:hAnsi="Times New Roman" w:cs="Times New Roman"/>
          <w:sz w:val="18"/>
          <w:szCs w:val="18"/>
        </w:rPr>
        <w:t xml:space="preserve">The eigenvalues and the eigenvectors of </w:t>
      </w:r>
      <m:oMath>
        <m:r>
          <m:rPr>
            <m:scr m:val="script"/>
          </m:rPr>
          <w:rPr>
            <w:rFonts w:ascii="Cambria Math" w:hAnsi="Cambria Math" w:cs="Times New Roman"/>
            <w:sz w:val="18"/>
            <w:szCs w:val="18"/>
          </w:rPr>
          <m:t>M</m:t>
        </m:r>
      </m:oMath>
      <w:r w:rsidRPr="00D421A1">
        <w:rPr>
          <w:rFonts w:ascii="Times New Roman" w:hAnsi="Times New Roman" w:cs="Times New Roman"/>
          <w:sz w:val="18"/>
          <w:szCs w:val="18"/>
        </w:rPr>
        <w:t>determine the elastic response of the system.</w:t>
      </w:r>
      <w:proofErr w:type="gramEnd"/>
      <w:r w:rsidRPr="00D421A1">
        <w:rPr>
          <w:rFonts w:ascii="Times New Roman" w:hAnsi="Times New Roman" w:cs="Times New Roman"/>
          <w:sz w:val="18"/>
          <w:szCs w:val="18"/>
        </w:rPr>
        <w:t xml:space="preserve"> Recently, such models have been also proposed as means of identification of evolutionary patterns in protein sequences</w:t>
      </w:r>
      <w:r w:rsidRPr="00D421A1">
        <w:rPr>
          <w:sz w:val="18"/>
          <w:szCs w:val="18"/>
        </w:rPr>
        <w:t>.</w:t>
      </w:r>
      <w:hyperlink w:anchor="_ENREF_107" w:tooltip="Micheletti, 2013 #99"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&lt;EndNote&gt;&lt;Cite&gt;&lt;Author&gt;Micheletti&lt;/Author&gt;&lt;Year&gt;2013&lt;/Year&gt;&lt;RecNum&gt;99&lt;/RecNum&gt;&lt;DisplayText&gt;&lt;style face="superscript"&gt;107&lt;/style&gt;&lt;/DisplayText&gt;&lt;record&gt;&lt;rec-number&gt;99&lt;/rec-number&gt;&lt;foreign-keys&gt;&lt;key app="EN" db-id="02pxvzrwkspp2hexfr15ztab9va2zt52sd9w"&gt;99&lt;/key&gt;&lt;/foreign-keys&gt;&lt;ref-type name="Journal Article"&gt;17&lt;/ref-type&gt;&lt;contributors&gt;&lt;authors&gt;&lt;author&gt;Micheletti, C.&lt;/author&gt;&lt;/authors&gt;&lt;/contributors&gt;&lt;auth-address&gt;Micheletti, C&amp;#xD;Scuola Int Super Studi Avanzati, Via Bonomea 265, Trieste, Italy&amp;#xD;Scuola Int Super Studi Avanzati, Via Bonomea 265, Trieste, Italy&amp;#xD;Scuola Int Super Studi Avanzati, Trieste, Italy&lt;/auth-address&gt;&lt;titles&gt;&lt;title&gt;Comparing proteins by their internal dynamics: Exploring structure-function relationships beyond static structural alignments&lt;/title&gt;&lt;secondary-title&gt;Physics of Life Reviews&lt;/secondary-title&gt;&lt;alt-title&gt;Phys Life Rev&lt;/alt-title&gt;&lt;/titles&gt;&lt;pages&gt;1-26&lt;/pages&gt;&lt;volume&gt;10&lt;/volume&gt;&lt;number&gt;1&lt;/number&gt;&lt;keywords&gt;&lt;keyword&gt;normal-mode analysis&lt;/keyword&gt;&lt;keyword&gt;elastic network model&lt;/keyword&gt;&lt;keyword&gt;molecular-dynamics&lt;/keyword&gt;&lt;keyword&gt;enzyme catalysis&lt;/keyword&gt;&lt;keyword&gt;hiv-1 protease&lt;/keyword&gt;&lt;keyword&gt;dihydrofolate-reductase&lt;/keyword&gt;&lt;keyword&gt;domain motions&lt;/keyword&gt;&lt;keyword&gt;conformational fluctuations&lt;/keyword&gt;&lt;keyword&gt;evolutionary conservation&lt;/keyword&gt;&lt;keyword&gt;allosteric transitions&lt;/keyword&gt;&lt;/keywords&gt;&lt;dates&gt;&lt;year&gt;2013&lt;/year&gt;&lt;pub-dates&gt;&lt;date&gt;Mar&lt;/date&gt;&lt;/pub-dates&gt;&lt;/dates&gt;&lt;isbn&gt;1571-0645&lt;/isbn&gt;&lt;accession-num&gt;WOS:000318587300001&lt;/accession-num&gt;&lt;urls&gt;&lt;related-urls&gt;&lt;url&gt;&amp;lt;Go to ISI&amp;gt;://WOS:000318587300001&lt;/url&gt;&lt;/related-urls&gt;&lt;/urls&gt;&lt;electronic-resource-num&gt;Doi 10.1016/J.Plrev.2012.10.009&lt;/electronic-resource-num&gt;&lt;language&gt;English&lt;/language&gt;&lt;/record&gt;&lt;/Cite&gt;&lt;/EndNote&gt;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107</w:t>
        </w:r>
        <w:r w:rsidR="00E91EF1">
          <w:rPr>
            <w:rFonts w:ascii="Times New Roman" w:hAnsi="Times New Roman" w:cs="Times New Roman"/>
            <w:sz w:val="18"/>
            <w:szCs w:val="18"/>
          </w:rPr>
          <w:fldChar w:fldCharType="end"/>
        </w:r>
      </w:hyperlink>
    </w:p>
    <w:p w14:paraId="546EE4E5"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Despite their simplicity, elastic network models are based on very solid and intuitive mathematical-physical concepts (like polynomial expansion of the potential energy function from the global minimum), and this has constituted one of the reasons for their success in the literature in the past years. Nonetheless, at the same time, their simplicity restricts their applicability to a relatively small set of studies.</w:t>
      </w:r>
    </w:p>
    <w:p w14:paraId="3D50118A"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In particular, elastic network models reproduce the local shape of the folding free energy landscape of a protein by an artificial effective potential that does not contain any information on the physical means by which such shape is obtained. Moreover, they intrinsically bias the global minimum to a selected conformation, and thus they are not capable to capture the protein conformational changes and exploration of multiple structural minima that may be required for exploitation of the protein function (for example, in motor proteins, transporters </w:t>
      </w:r>
      <w:proofErr w:type="spellStart"/>
      <w:r w:rsidRPr="00D421A1">
        <w:rPr>
          <w:rFonts w:ascii="Times New Roman" w:hAnsi="Times New Roman" w:cs="Times New Roman"/>
          <w:sz w:val="18"/>
          <w:szCs w:val="18"/>
        </w:rPr>
        <w:t>etc</w:t>
      </w:r>
      <w:proofErr w:type="spellEnd"/>
      <w:r w:rsidRPr="00D421A1">
        <w:rPr>
          <w:rFonts w:ascii="Times New Roman" w:hAnsi="Times New Roman" w:cs="Times New Roman"/>
          <w:sz w:val="18"/>
          <w:szCs w:val="18"/>
        </w:rPr>
        <w:t xml:space="preserve">). Finally, these models do not contain any information on the external potential of the proteins; therefore, they cannot be in principle used to explore in detail interactions of proteins with the environment (i.e., with membranes, other proteins or ligands). </w:t>
      </w:r>
    </w:p>
    <w:p w14:paraId="43BDA7A2" w14:textId="77777777" w:rsidR="004E6E37" w:rsidRPr="00D421A1" w:rsidRDefault="004E6E37" w:rsidP="00807DCD">
      <w:pPr>
        <w:spacing w:line="276" w:lineRule="auto"/>
        <w:jc w:val="both"/>
        <w:rPr>
          <w:rFonts w:ascii="Times New Roman" w:hAnsi="Times New Roman" w:cs="Times New Roman"/>
          <w:sz w:val="18"/>
          <w:szCs w:val="18"/>
        </w:rPr>
      </w:pPr>
    </w:p>
    <w:p w14:paraId="4A34D8D7" w14:textId="77777777" w:rsidR="00502E5F" w:rsidRPr="00D421A1" w:rsidRDefault="00502E5F" w:rsidP="00165F07">
      <w:pPr>
        <w:pStyle w:val="08ArticleText"/>
      </w:pPr>
    </w:p>
    <w:p w14:paraId="686F885E" w14:textId="77777777" w:rsidR="00502E5F" w:rsidRPr="00D421A1" w:rsidRDefault="004E6E37" w:rsidP="004E6E37">
      <w:pPr>
        <w:pStyle w:val="05BHeading"/>
      </w:pPr>
      <w:r w:rsidRPr="00D421A1">
        <w:t>3.3 Force-Field based approaches</w:t>
      </w:r>
    </w:p>
    <w:p w14:paraId="19CF7D4E" w14:textId="77777777" w:rsidR="004E6E37" w:rsidRPr="00D421A1" w:rsidRDefault="004E6E37" w:rsidP="004E6E37">
      <w:pPr>
        <w:pStyle w:val="08ArticleText"/>
        <w:spacing w:line="276" w:lineRule="auto"/>
      </w:pPr>
    </w:p>
    <w:p w14:paraId="4806D62D"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Establishment of CG protocols for proteins having broader applicability than elastic network models requires the definition of potential energy functions containing terms that are based on more general assumptions. The Holy Grail of the present research </w:t>
      </w:r>
      <w:r w:rsidRPr="00D421A1">
        <w:rPr>
          <w:rFonts w:ascii="Times New Roman" w:hAnsi="Times New Roman" w:cs="Times New Roman"/>
          <w:sz w:val="18"/>
          <w:szCs w:val="18"/>
        </w:rPr>
        <w:lastRenderedPageBreak/>
        <w:t>would be the definition of a universal form for such terms that would guarantee transferability over multiple systems keeping reasonable levels of reliability over several properties of interest.</w:t>
      </w:r>
    </w:p>
    <w:p w14:paraId="49536912"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In the next paragraph, we will discuss the general ideas behind force-field based coarse-graining, and will provide few examples of approaches present in the literature that could be used to push forward the field. </w:t>
      </w:r>
    </w:p>
    <w:p w14:paraId="1FF2A086" w14:textId="77777777" w:rsidR="00165F07" w:rsidRPr="00D421A1" w:rsidRDefault="00165F07" w:rsidP="00165F07">
      <w:pPr>
        <w:pStyle w:val="08ArticleText"/>
      </w:pPr>
    </w:p>
    <w:p w14:paraId="3A04E502" w14:textId="77777777" w:rsidR="00165F07" w:rsidRPr="00D421A1" w:rsidRDefault="00165F07" w:rsidP="00165F07">
      <w:pPr>
        <w:pStyle w:val="08ArticleText"/>
      </w:pPr>
    </w:p>
    <w:p w14:paraId="68D25DA2" w14:textId="77777777" w:rsidR="004E6E37" w:rsidRPr="00D421A1" w:rsidRDefault="004E6E37" w:rsidP="004E6E37">
      <w:pPr>
        <w:pStyle w:val="06CHeading"/>
      </w:pPr>
      <w:r w:rsidRPr="00D421A1">
        <w:t>3.3.1 CG molecular Hamiltonian – simple concepts</w:t>
      </w:r>
    </w:p>
    <w:p w14:paraId="7C17DBDD" w14:textId="77777777" w:rsidR="00165F07" w:rsidRPr="00D421A1" w:rsidRDefault="00165F07" w:rsidP="00165F07">
      <w:pPr>
        <w:pStyle w:val="08ArticleText"/>
      </w:pPr>
    </w:p>
    <w:p w14:paraId="3A5A99DB"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The coarse-grained mapping of a molecular system can be done at different levels of resolution. We concentrate here on models at a relatively fine level of mapping that keep resemblance of the physicochemical nature of the polymer chain. Within such logic, models incorporate at least one body per amino acid (usually centred at the C</w:t>
      </w:r>
      <w:r w:rsidRPr="00D421A1">
        <w:rPr>
          <w:rFonts w:ascii="Symbol" w:hAnsi="Symbol" w:cs="Times New Roman"/>
          <w:sz w:val="18"/>
          <w:szCs w:val="18"/>
        </w:rPr>
        <w:t></w:t>
      </w:r>
      <w:r w:rsidRPr="00D421A1">
        <w:rPr>
          <w:rFonts w:ascii="Times New Roman" w:hAnsi="Times New Roman" w:cs="Times New Roman"/>
          <w:sz w:val="18"/>
          <w:szCs w:val="18"/>
        </w:rPr>
        <w:t xml:space="preserve"> position), but often they contain also one or multiple bodies to represent the side chains or other components of the backbone. </w:t>
      </w:r>
    </w:p>
    <w:p w14:paraId="40CD480A"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At this level of mapping, the coarse-grain systems still resemble the topology of the original molecular systems. It is therefore tempting to hypothesise that the CG potential should also resemble the all-atom one: </w:t>
      </w:r>
    </w:p>
    <w:p w14:paraId="1E518D8A" w14:textId="77777777" w:rsidR="00165F07" w:rsidRPr="00D421A1" w:rsidRDefault="00165F07" w:rsidP="00165F07">
      <w:pPr>
        <w:pStyle w:val="08ArticleText"/>
      </w:pPr>
    </w:p>
    <w:p w14:paraId="39AF9BCF" w14:textId="77777777" w:rsidR="00165F07" w:rsidRPr="00D421A1" w:rsidRDefault="00165F07" w:rsidP="00165F07">
      <w:pPr>
        <w:pStyle w:val="08ArticleText"/>
      </w:pPr>
    </w:p>
    <w:p w14:paraId="20F92247" w14:textId="77777777" w:rsidR="004E6E37" w:rsidRPr="00D421A1" w:rsidRDefault="00CF293F" w:rsidP="00165F07">
      <w:pPr>
        <w:pStyle w:val="08ArticleText"/>
      </w:pPr>
      <m:oMath>
        <m:sSup>
          <m:sSupPr>
            <m:ctrlPr>
              <w:rPr>
                <w:rFonts w:ascii="Cambria Math" w:hAnsi="Cambria Math"/>
                <w:i/>
              </w:rPr>
            </m:ctrlPr>
          </m:sSupPr>
          <m:e>
            <m:r>
              <w:rPr>
                <w:rFonts w:ascii="STIXGeneral-Regular" w:hAnsi="STIXGeneral-Regular" w:cs="STIXGeneral-Regular"/>
              </w:rPr>
              <m:t>V</m:t>
            </m:r>
          </m:e>
          <m:sup>
            <m:r>
              <w:rPr>
                <w:rFonts w:ascii="STIXGeneral-Regular" w:hAnsi="STIXGeneral-Regular" w:cs="STIXGeneral-Regular"/>
              </w:rPr>
              <m:t>CG</m:t>
            </m:r>
          </m:sup>
        </m:sSup>
        <m:r>
          <w:rPr>
            <w:rFonts w:ascii="Cambria Math" w:hAnsi="Cambria Math"/>
          </w:rPr>
          <m:t xml:space="preserve">= </m:t>
        </m:r>
        <m:sSub>
          <m:sSubPr>
            <m:ctrlPr>
              <w:rPr>
                <w:rFonts w:ascii="Cambria Math" w:hAnsi="Cambria Math"/>
                <w:i/>
              </w:rPr>
            </m:ctrlPr>
          </m:sSubPr>
          <m:e>
            <m:r>
              <w:rPr>
                <w:rFonts w:ascii="STIXGeneral-Regular" w:hAnsi="STIXGeneral-Regular" w:cs="STIXGeneral-Regular"/>
              </w:rPr>
              <m:t>V</m:t>
            </m:r>
          </m:e>
          <m:sub>
            <m:r>
              <w:rPr>
                <w:rFonts w:ascii="STIXGeneral-Regular" w:hAnsi="STIXGeneral-Regular" w:cs="STIXGeneral-Regular"/>
              </w:rPr>
              <m:t>bonded</m:t>
            </m:r>
          </m:sub>
        </m:sSub>
        <m:r>
          <w:rPr>
            <w:rFonts w:ascii="Cambria Math" w:hAnsi="Cambria Math"/>
          </w:rPr>
          <m:t>+</m:t>
        </m:r>
        <m:sSub>
          <m:sSubPr>
            <m:ctrlPr>
              <w:rPr>
                <w:rFonts w:ascii="Cambria Math" w:hAnsi="Cambria Math"/>
                <w:i/>
              </w:rPr>
            </m:ctrlPr>
          </m:sSubPr>
          <m:e>
            <m:r>
              <w:rPr>
                <w:rFonts w:ascii="STIXGeneral-Regular" w:hAnsi="STIXGeneral-Regular" w:cs="STIXGeneral-Regular"/>
              </w:rPr>
              <m:t>V</m:t>
            </m:r>
          </m:e>
          <m:sub>
            <m:r>
              <w:rPr>
                <w:rFonts w:ascii="STIXGeneral-Regular" w:hAnsi="STIXGeneral-Regular" w:cs="STIXGeneral-Regular"/>
              </w:rPr>
              <m:t>nonbonded</m:t>
            </m:r>
          </m:sub>
        </m:sSub>
      </m:oMath>
      <w:r w:rsidR="004E6E37" w:rsidRPr="00D421A1">
        <w:t xml:space="preserve"> </w:t>
      </w:r>
      <w:r w:rsidR="004E1DE9" w:rsidRPr="00D421A1">
        <w:t xml:space="preserve">                                                                              (3.9)</w:t>
      </w:r>
    </w:p>
    <w:p w14:paraId="10A4BB9D" w14:textId="77777777" w:rsidR="00165F07" w:rsidRPr="00D421A1" w:rsidRDefault="00165F07" w:rsidP="00165F07">
      <w:pPr>
        <w:pStyle w:val="08ArticleText"/>
      </w:pPr>
    </w:p>
    <w:p w14:paraId="1ABE23E5" w14:textId="77777777" w:rsidR="00165F07" w:rsidRPr="00D421A1" w:rsidRDefault="00165F07" w:rsidP="00165F07">
      <w:pPr>
        <w:pStyle w:val="08ArticleText"/>
      </w:pPr>
    </w:p>
    <w:p w14:paraId="0B73C1F7"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The expression in equation 3.9 is on purpose written in a very general form, because each term present there may or may not be expressed precisely as those of an AA force field (equation 3.1).</w:t>
      </w:r>
    </w:p>
    <w:p w14:paraId="72E4D5ED" w14:textId="297E6439"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The most straightforward modelling, in fac</w:t>
      </w:r>
      <w:r w:rsidR="00E7567E">
        <w:rPr>
          <w:rFonts w:ascii="Times New Roman" w:hAnsi="Times New Roman" w:cs="Times New Roman"/>
          <w:sz w:val="18"/>
          <w:szCs w:val="18"/>
        </w:rPr>
        <w:t>t, keeps all terms in equation 3.9</w:t>
      </w:r>
      <w:r w:rsidRPr="00D421A1">
        <w:rPr>
          <w:rFonts w:ascii="Times New Roman" w:hAnsi="Times New Roman" w:cs="Times New Roman"/>
          <w:sz w:val="18"/>
          <w:szCs w:val="18"/>
        </w:rPr>
        <w:t xml:space="preserve"> analytically identical to atomistic models. Within this model, the Hamiltonian takes the form:</w:t>
      </w:r>
    </w:p>
    <w:p w14:paraId="4FEFE3F3" w14:textId="77777777" w:rsidR="00165F07" w:rsidRPr="00D421A1" w:rsidRDefault="00165F07" w:rsidP="00165F07">
      <w:pPr>
        <w:pStyle w:val="08ArticleText"/>
      </w:pPr>
    </w:p>
    <w:p w14:paraId="4108CF0C" w14:textId="77777777" w:rsidR="00165F07" w:rsidRPr="00D421A1" w:rsidRDefault="00165F07" w:rsidP="00165F07">
      <w:pPr>
        <w:pStyle w:val="08ArticleText"/>
        <w:rPr>
          <w:b/>
        </w:rPr>
      </w:pPr>
    </w:p>
    <w:p w14:paraId="09FBDD2C" w14:textId="7DBFDED3" w:rsidR="004E6E37" w:rsidRPr="00D421A1" w:rsidRDefault="00CF293F" w:rsidP="00891293">
      <w:pPr>
        <w:pStyle w:val="08ArticleText"/>
        <w:spacing w:line="360" w:lineRule="auto"/>
      </w:pPr>
      <m:oMath>
        <m:sSubSup>
          <m:sSubSupPr>
            <m:ctrlPr>
              <w:rPr>
                <w:rFonts w:ascii="Cambria Math" w:hAnsi="Cambria Math"/>
                <w:i/>
              </w:rPr>
            </m:ctrlPr>
          </m:sSubSupPr>
          <m:e>
            <m:r>
              <w:rPr>
                <w:rFonts w:ascii="STIXGeneral-Regular" w:hAnsi="STIXGeneral-Regular" w:cs="STIXGeneral-Regular"/>
              </w:rPr>
              <m:t>V</m:t>
            </m:r>
          </m:e>
          <m:sub>
            <m:r>
              <w:rPr>
                <w:rFonts w:ascii="STIXGeneral-Regular" w:hAnsi="STIXGeneral-Regular" w:cs="STIXGeneral-Regular"/>
              </w:rPr>
              <m:t>mol</m:t>
            </m:r>
          </m:sub>
          <m:sup>
            <m:r>
              <w:rPr>
                <w:rFonts w:ascii="STIXGeneral-Regular" w:hAnsi="STIXGeneral-Regular" w:cs="STIXGeneral-Regular"/>
              </w:rPr>
              <m:t>CG</m:t>
            </m:r>
          </m:sup>
        </m:sSubSup>
        <m:r>
          <w:rPr>
            <w:rFonts w:ascii="Cambria Math" w:hAnsi="Cambria Math"/>
          </w:rPr>
          <m:t>=</m:t>
        </m:r>
        <m:sSub>
          <m:sSubPr>
            <m:ctrlPr>
              <w:rPr>
                <w:rFonts w:ascii="Cambria Math" w:hAnsi="Cambria Math"/>
                <w:i/>
              </w:rPr>
            </m:ctrlPr>
          </m:sSubPr>
          <m:e>
            <m:r>
              <w:rPr>
                <w:rFonts w:ascii="STIXGeneral-Regular" w:hAnsi="STIXGeneral-Regular" w:cs="STIXGeneral-Regular"/>
              </w:rPr>
              <m:t>V</m:t>
            </m:r>
          </m:e>
          <m:sub>
            <m:r>
              <w:rPr>
                <w:rFonts w:ascii="STIXGeneral-Regular" w:hAnsi="STIXGeneral-Regular" w:cs="STIXGeneral-Regular"/>
              </w:rPr>
              <m:t>bond</m:t>
            </m:r>
          </m:sub>
        </m:sSub>
        <m:r>
          <w:rPr>
            <w:rFonts w:ascii="Cambria Math" w:hAnsi="Cambria Math"/>
          </w:rPr>
          <m:t>+</m:t>
        </m:r>
        <m:sSub>
          <m:sSubPr>
            <m:ctrlPr>
              <w:rPr>
                <w:rFonts w:ascii="Cambria Math" w:hAnsi="Cambria Math"/>
                <w:i/>
              </w:rPr>
            </m:ctrlPr>
          </m:sSubPr>
          <m:e>
            <m:r>
              <w:rPr>
                <w:rFonts w:ascii="STIXGeneral-Regular" w:hAnsi="STIXGeneral-Regular" w:cs="STIXGeneral-Regular"/>
              </w:rPr>
              <m:t>V</m:t>
            </m:r>
          </m:e>
          <m:sub>
            <m:r>
              <w:rPr>
                <w:rFonts w:ascii="STIXGeneral-Regular" w:hAnsi="STIXGeneral-Regular" w:cs="STIXGeneral-Regular"/>
              </w:rPr>
              <m:t>angle</m:t>
            </m:r>
          </m:sub>
        </m:sSub>
        <m:r>
          <w:rPr>
            <w:rFonts w:ascii="Cambria Math" w:hAnsi="Cambria Math"/>
          </w:rPr>
          <m:t>+</m:t>
        </m:r>
        <m:sSub>
          <m:sSubPr>
            <m:ctrlPr>
              <w:rPr>
                <w:rFonts w:ascii="Cambria Math" w:hAnsi="Cambria Math"/>
                <w:i/>
              </w:rPr>
            </m:ctrlPr>
          </m:sSubPr>
          <m:e>
            <m:r>
              <w:rPr>
                <w:rFonts w:ascii="STIXGeneral-Regular" w:hAnsi="STIXGeneral-Regular" w:cs="STIXGeneral-Regular"/>
              </w:rPr>
              <m:t>V</m:t>
            </m:r>
          </m:e>
          <m:sub>
            <m:r>
              <w:rPr>
                <w:rFonts w:ascii="STIXGeneral-Regular" w:hAnsi="STIXGeneral-Regular" w:cs="STIXGeneral-Regular"/>
              </w:rPr>
              <m:t>dihedral</m:t>
            </m:r>
          </m:sub>
        </m:sSub>
        <m:r>
          <w:rPr>
            <w:rFonts w:ascii="Cambria Math" w:hAnsi="Cambria Math"/>
          </w:rPr>
          <m:t>+</m:t>
        </m:r>
        <m:sSub>
          <m:sSubPr>
            <m:ctrlPr>
              <w:rPr>
                <w:rFonts w:ascii="Cambria Math" w:hAnsi="Cambria Math"/>
                <w:i/>
              </w:rPr>
            </m:ctrlPr>
          </m:sSubPr>
          <m:e>
            <m:r>
              <w:rPr>
                <w:rFonts w:ascii="STIXGeneral-Regular" w:hAnsi="STIXGeneral-Regular" w:cs="STIXGeneral-Regular"/>
              </w:rPr>
              <m:t>V</m:t>
            </m:r>
          </m:e>
          <m:sub>
            <m:r>
              <w:rPr>
                <w:rFonts w:ascii="STIXGeneral-Regular" w:hAnsi="STIXGeneral-Regular" w:cs="STIXGeneral-Regular"/>
              </w:rPr>
              <m:t>nonbonded</m:t>
            </m:r>
          </m:sub>
        </m:sSub>
      </m:oMath>
      <w:r w:rsidR="004E6E37" w:rsidRPr="00D421A1">
        <w:rPr>
          <w:b/>
        </w:rPr>
        <w:t xml:space="preserve"> </w:t>
      </w:r>
      <w:r w:rsidR="004E1DE9" w:rsidRPr="00D421A1">
        <w:rPr>
          <w:b/>
        </w:rPr>
        <w:t xml:space="preserve">                                                 </w:t>
      </w:r>
      <w:r w:rsidR="004E1DE9" w:rsidRPr="00D421A1">
        <w:t>(3.10)</w:t>
      </w:r>
    </w:p>
    <w:p w14:paraId="7C8DA91E" w14:textId="77777777" w:rsidR="004E6E37" w:rsidRPr="00D421A1" w:rsidRDefault="004E6E37" w:rsidP="00165F07">
      <w:pPr>
        <w:pStyle w:val="08ArticleText"/>
        <w:rPr>
          <w:b/>
        </w:rPr>
      </w:pPr>
    </w:p>
    <w:p w14:paraId="619DEC57" w14:textId="59FCF60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This is at the base, for example, of the MARTINI force field, which is to date one of the most popular and broadly used CG models in the literature.</w:t>
      </w:r>
      <w:hyperlink w:anchor="_ENREF_47" w:tooltip="Monticelli, 2008 #44"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&lt;EndNote&gt;&lt;Cite&gt;&lt;Author&gt;Monticelli&lt;/Author&gt;&lt;Year&gt;2008&lt;/Year&gt;&lt;RecNum&gt;44&lt;/RecNum&gt;&lt;DisplayText&gt;&lt;style face="superscript"&gt;47&lt;/style&gt;&lt;/DisplayText&gt;&lt;record&gt;&lt;rec-number&gt;44&lt;/rec-number&gt;&lt;foreign-keys&gt;&lt;key app="EN" db-id="02pxvzrwkspp2hexfr15ztab9va2zt52sd9w"&gt;44&lt;/key&gt;&lt;/foreign-keys&gt;&lt;ref-type name="Journal Article"&gt;17&lt;/ref-type&gt;&lt;contributors&gt;&lt;authors&gt;&lt;author&gt;Monticelli, Luca&lt;/author&gt;&lt;author&gt;Kandasamy, Senthil K&lt;/author&gt;&lt;author&gt;Periole, Xavier&lt;/author&gt;&lt;author&gt;Larson, Ronald G&lt;/author&gt;&lt;author&gt;Tieleman, D Peter&lt;/author&gt;&lt;author&gt;Marrink, Siewert-Jan&lt;/author&gt;&lt;/authors&gt;&lt;/contributors&gt;&lt;titles&gt;&lt;title&gt;The MARTINI coarse-grained force field: extension to proteins&lt;/title&gt;&lt;secondary-title&gt;Journal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819-834&lt;/pages&gt;&lt;volume&gt;4&lt;/volume&gt;&lt;number&gt;5&lt;/number&gt;&lt;dates&gt;&lt;year&gt;2008&lt;/year&gt;&lt;/dates&gt;&lt;isbn&gt;1549-9618&lt;/isbn&gt;&lt;urls&gt;&lt;/urls&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47</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In particular, this model uses strictly the same harmonic or periodic analytical form for the stretching, bending and torsional distortion associated to bonds, angles and dihedral structural parameters, and Coulomb and </w:t>
      </w:r>
      <w:proofErr w:type="spellStart"/>
      <w:r w:rsidRPr="00D421A1">
        <w:rPr>
          <w:rFonts w:ascii="Times New Roman" w:hAnsi="Times New Roman" w:cs="Times New Roman"/>
          <w:sz w:val="18"/>
          <w:szCs w:val="18"/>
        </w:rPr>
        <w:t>Lennard</w:t>
      </w:r>
      <w:proofErr w:type="spellEnd"/>
      <w:r w:rsidRPr="00D421A1">
        <w:rPr>
          <w:rFonts w:ascii="Times New Roman" w:hAnsi="Times New Roman" w:cs="Times New Roman"/>
          <w:sz w:val="18"/>
          <w:szCs w:val="18"/>
        </w:rPr>
        <w:t xml:space="preserve"> Jones like potentials for the non-bonded parts. </w:t>
      </w:r>
    </w:p>
    <w:p w14:paraId="0280BCF8" w14:textId="66009024" w:rsidR="004E6E37" w:rsidRPr="00D421A1" w:rsidRDefault="004E6E37" w:rsidP="004E6E37">
      <w:pPr>
        <w:spacing w:line="276" w:lineRule="auto"/>
        <w:jc w:val="both"/>
        <w:rPr>
          <w:rFonts w:ascii="Times" w:hAnsi="Times"/>
          <w:sz w:val="18"/>
          <w:szCs w:val="18"/>
        </w:rPr>
      </w:pPr>
      <w:r w:rsidRPr="00D421A1">
        <w:rPr>
          <w:rFonts w:ascii="Times New Roman" w:hAnsi="Times New Roman" w:cs="Times New Roman"/>
          <w:sz w:val="18"/>
          <w:szCs w:val="18"/>
        </w:rPr>
        <w:t xml:space="preserve">This approach has the advantage of being very easily implemented in all molecular dynamics codes, provides a direct estimate of the reduction of the computational requirements with respect to corresponding all-atom systems and allows the definition of highly-transferable single units that can be parameterised independently and used as building blocks to set up calculation of any protein system of interest. </w:t>
      </w:r>
      <w:r w:rsidRPr="00D421A1">
        <w:rPr>
          <w:rFonts w:ascii="Times" w:hAnsi="Times"/>
          <w:sz w:val="18"/>
          <w:szCs w:val="18"/>
        </w:rPr>
        <w:t>The MARTINI force field has been applied to the investigation of numerous processes involving protein-membrane interactions, including membrane proteins dimerization/</w:t>
      </w:r>
      <w:proofErr w:type="spellStart"/>
      <w:r w:rsidRPr="00D421A1">
        <w:rPr>
          <w:rFonts w:ascii="Times" w:hAnsi="Times"/>
          <w:sz w:val="18"/>
          <w:szCs w:val="18"/>
        </w:rPr>
        <w:t>oligomerization</w:t>
      </w:r>
      <w:proofErr w:type="spellEnd"/>
      <w:r w:rsidRPr="00D421A1">
        <w:rPr>
          <w:rFonts w:ascii="Times" w:hAnsi="Times"/>
          <w:sz w:val="18"/>
          <w:szCs w:val="18"/>
        </w:rPr>
        <w:t>,</w:t>
      </w:r>
      <w:hyperlink w:anchor="_ENREF_108" w:tooltip="De Jong, 2011 #247" w:history="1">
        <w:r w:rsidR="00E91EF1">
          <w:rPr>
            <w:rFonts w:ascii="Times" w:hAnsi="Times"/>
            <w:sz w:val="18"/>
            <w:szCs w:val="18"/>
          </w:rPr>
          <w:fldChar w:fldCharType="begin">
            <w:fldData xml:space="preserve">PEVuZE5vdGU+PENpdGU+PEF1dGhvcj5EZSBKb25nPC9BdXRob3I+PFllYXI+MjAxMTwvWWVhcj48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==
</w:fldData>
          </w:fldChar>
        </w:r>
        <w:r w:rsidR="00E91EF1">
          <w:rPr>
            <w:rFonts w:ascii="Times" w:hAnsi="Times"/>
            <w:sz w:val="18"/>
            <w:szCs w:val="18"/>
          </w:rPr>
          <w:instrText xml:space="preserve"> ADDIN EN.CITE </w:instrText>
        </w:r>
        <w:r w:rsidR="00E91EF1">
          <w:rPr>
            <w:rFonts w:ascii="Times" w:hAnsi="Times"/>
            <w:sz w:val="18"/>
            <w:szCs w:val="18"/>
          </w:rPr>
          <w:fldChar w:fldCharType="begin">
            <w:fldData xml:space="preserve">PEVuZE5vdGU+PENpdGU+PEF1dGhvcj5EZSBKb25nPC9BdXRob3I+PFllYXI+MjAxMTwvWWVhcj48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==
</w:fldData>
          </w:fldChar>
        </w:r>
        <w:r w:rsidR="00E91EF1">
          <w:rPr>
            <w:rFonts w:ascii="Times" w:hAnsi="Times"/>
            <w:sz w:val="18"/>
            <w:szCs w:val="18"/>
          </w:rPr>
          <w:instrText xml:space="preserve"> ADDIN EN.CITE.DATA </w:instrText>
        </w:r>
        <w:r w:rsidR="00E91EF1">
          <w:rPr>
            <w:rFonts w:ascii="Times" w:hAnsi="Times"/>
            <w:sz w:val="18"/>
            <w:szCs w:val="18"/>
          </w:rPr>
        </w:r>
        <w:r w:rsidR="00E91EF1">
          <w:rPr>
            <w:rFonts w:ascii="Times" w:hAnsi="Times"/>
            <w:sz w:val="18"/>
            <w:szCs w:val="18"/>
          </w:rPr>
          <w:fldChar w:fldCharType="end"/>
        </w:r>
        <w:r w:rsidR="00E91EF1">
          <w:rPr>
            <w:rFonts w:ascii="Times" w:hAnsi="Times"/>
            <w:sz w:val="18"/>
            <w:szCs w:val="18"/>
          </w:rPr>
        </w:r>
        <w:r w:rsidR="00E91EF1">
          <w:rPr>
            <w:rFonts w:ascii="Times" w:hAnsi="Times"/>
            <w:sz w:val="18"/>
            <w:szCs w:val="18"/>
          </w:rPr>
          <w:fldChar w:fldCharType="separate"/>
        </w:r>
        <w:r w:rsidR="00E91EF1" w:rsidRPr="00E91EF1">
          <w:rPr>
            <w:rFonts w:ascii="Times" w:hAnsi="Times"/>
            <w:noProof/>
            <w:sz w:val="18"/>
            <w:szCs w:val="18"/>
            <w:vertAlign w:val="superscript"/>
          </w:rPr>
          <w:t>108-113</w:t>
        </w:r>
        <w:r w:rsidR="00E91EF1">
          <w:rPr>
            <w:rFonts w:ascii="Times" w:hAnsi="Times"/>
            <w:sz w:val="18"/>
            <w:szCs w:val="18"/>
          </w:rPr>
          <w:fldChar w:fldCharType="end"/>
        </w:r>
      </w:hyperlink>
      <w:r w:rsidRPr="00D421A1">
        <w:rPr>
          <w:rFonts w:ascii="Times" w:hAnsi="Times"/>
          <w:sz w:val="18"/>
          <w:szCs w:val="18"/>
        </w:rPr>
        <w:t xml:space="preserve"> recognition of specific lipids by peripheral proteins</w:t>
      </w:r>
      <w:hyperlink w:anchor="_ENREF_114" w:tooltip="Kalli, 2013 #252" w:history="1">
        <w:r w:rsidR="00E91EF1">
          <w:rPr>
            <w:sz w:val="18"/>
            <w:szCs w:val="18"/>
          </w:rPr>
          <w:fldChar w:fldCharType="begin">
            <w:fldData xml:space="preserve">PEVuZE5vdGU+PENpdGU+PEF1dGhvcj5LYWxsaTwvQXV0aG9yPjxZZWFyPjIwMTM8L1llYXI+PFJl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</w:fldData>
          </w:fldChar>
        </w:r>
        <w:r w:rsidR="00E91EF1">
          <w:rPr>
            <w:sz w:val="18"/>
            <w:szCs w:val="18"/>
          </w:rPr>
          <w:instrText xml:space="preserve"> ADDIN EN.CITE </w:instrText>
        </w:r>
        <w:r w:rsidR="00E91EF1">
          <w:rPr>
            <w:sz w:val="18"/>
            <w:szCs w:val="18"/>
          </w:rPr>
          <w:fldChar w:fldCharType="begin">
            <w:fldData xml:space="preserve">PEVuZE5vdGU+PENpdGU+PEF1dGhvcj5LYWxsaTwvQXV0aG9yPjxZZWFyPjIwMTM8L1llYXI+PFJl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</w:fldData>
          </w:fldChar>
        </w:r>
        <w:r w:rsidR="00E91EF1">
          <w:rPr>
            <w:sz w:val="18"/>
            <w:szCs w:val="18"/>
          </w:rPr>
          <w:instrText xml:space="preserve"> ADDIN EN.CITE.DATA </w:instrText>
        </w:r>
        <w:r w:rsidR="00E91EF1">
          <w:rPr>
            <w:sz w:val="18"/>
            <w:szCs w:val="18"/>
          </w:rPr>
        </w:r>
        <w:r w:rsidR="00E91EF1">
          <w:rPr>
            <w:sz w:val="18"/>
            <w:szCs w:val="18"/>
          </w:rPr>
          <w:fldChar w:fldCharType="end"/>
        </w:r>
        <w:r w:rsidR="00E91EF1">
          <w:rPr>
            <w:sz w:val="18"/>
            <w:szCs w:val="18"/>
          </w:rPr>
        </w:r>
        <w:r w:rsidR="00E91EF1">
          <w:rPr>
            <w:sz w:val="18"/>
            <w:szCs w:val="18"/>
          </w:rPr>
          <w:fldChar w:fldCharType="separate"/>
        </w:r>
        <w:r w:rsidR="00E91EF1" w:rsidRPr="00E91EF1">
          <w:rPr>
            <w:noProof/>
            <w:sz w:val="18"/>
            <w:szCs w:val="18"/>
            <w:vertAlign w:val="superscript"/>
          </w:rPr>
          <w:t>114-116</w:t>
        </w:r>
        <w:r w:rsidR="00E91EF1">
          <w:rPr>
            <w:sz w:val="18"/>
            <w:szCs w:val="18"/>
          </w:rPr>
          <w:fldChar w:fldCharType="end"/>
        </w:r>
      </w:hyperlink>
      <w:r w:rsidRPr="00D421A1">
        <w:rPr>
          <w:sz w:val="18"/>
          <w:szCs w:val="18"/>
        </w:rPr>
        <w:t xml:space="preserve"> </w:t>
      </w:r>
      <w:r w:rsidRPr="00D421A1">
        <w:rPr>
          <w:rFonts w:ascii="Times" w:hAnsi="Times"/>
          <w:sz w:val="18"/>
          <w:szCs w:val="18"/>
        </w:rPr>
        <w:t>or the role of peptides in membrane fusion.</w:t>
      </w:r>
      <w:r w:rsidR="00E91EF1">
        <w:rPr>
          <w:rFonts w:ascii="Times" w:hAnsi="Times"/>
          <w:sz w:val="18"/>
          <w:szCs w:val="18"/>
        </w:rPr>
        <w:fldChar w:fldCharType="begin">
          <w:fldData xml:space="preserve">PEVuZE5vdGU+PENpdGU+PEF1dGhvcj5CYW91a2luYTwvQXV0aG9yPjxZZWFyPjIwMTA8L1llYXI+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</w:fldData>
        </w:fldChar>
      </w:r>
      <w:r w:rsidR="00E91EF1">
        <w:rPr>
          <w:rFonts w:ascii="Times" w:hAnsi="Times"/>
          <w:sz w:val="18"/>
          <w:szCs w:val="18"/>
        </w:rPr>
        <w:instrText xml:space="preserve"> ADDIN EN.CITE </w:instrText>
      </w:r>
      <w:r w:rsidR="00E91EF1">
        <w:rPr>
          <w:rFonts w:ascii="Times" w:hAnsi="Times"/>
          <w:sz w:val="18"/>
          <w:szCs w:val="18"/>
        </w:rPr>
        <w:fldChar w:fldCharType="begin">
          <w:fldData xml:space="preserve">PEVuZE5vdGU+PENpdGU+PEF1dGhvcj5CYW91a2luYTwvQXV0aG9yPjxZZWFyPjIwMTA8L1llYXI+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</w:fldData>
        </w:fldChar>
      </w:r>
      <w:r w:rsidR="00E91EF1">
        <w:rPr>
          <w:rFonts w:ascii="Times" w:hAnsi="Times"/>
          <w:sz w:val="18"/>
          <w:szCs w:val="18"/>
        </w:rPr>
        <w:instrText xml:space="preserve"> ADDIN EN.CITE.DATA </w:instrText>
      </w:r>
      <w:r w:rsidR="00E91EF1">
        <w:rPr>
          <w:rFonts w:ascii="Times" w:hAnsi="Times"/>
          <w:sz w:val="18"/>
          <w:szCs w:val="18"/>
        </w:rPr>
      </w:r>
      <w:r w:rsidR="00E91EF1">
        <w:rPr>
          <w:rFonts w:ascii="Times" w:hAnsi="Times"/>
          <w:sz w:val="18"/>
          <w:szCs w:val="18"/>
        </w:rPr>
        <w:fldChar w:fldCharType="end"/>
      </w:r>
      <w:r w:rsidR="00E91EF1">
        <w:rPr>
          <w:rFonts w:ascii="Times" w:hAnsi="Times"/>
          <w:sz w:val="18"/>
          <w:szCs w:val="18"/>
        </w:rPr>
      </w:r>
      <w:r w:rsidR="00E91EF1">
        <w:rPr>
          <w:rFonts w:ascii="Times" w:hAnsi="Times"/>
          <w:sz w:val="18"/>
          <w:szCs w:val="18"/>
        </w:rPr>
        <w:fldChar w:fldCharType="separate"/>
      </w:r>
      <w:hyperlink w:anchor="_ENREF_117" w:tooltip="Baoukina, 2010 #256" w:history="1">
        <w:r w:rsidR="00E91EF1" w:rsidRPr="00E91EF1">
          <w:rPr>
            <w:rFonts w:ascii="Times" w:hAnsi="Times"/>
            <w:noProof/>
            <w:sz w:val="18"/>
            <w:szCs w:val="18"/>
            <w:vertAlign w:val="superscript"/>
          </w:rPr>
          <w:t>117</w:t>
        </w:r>
      </w:hyperlink>
      <w:r w:rsidR="00E91EF1" w:rsidRPr="00E91EF1">
        <w:rPr>
          <w:rFonts w:ascii="Times" w:hAnsi="Times"/>
          <w:noProof/>
          <w:sz w:val="18"/>
          <w:szCs w:val="18"/>
          <w:vertAlign w:val="superscript"/>
        </w:rPr>
        <w:t xml:space="preserve">, </w:t>
      </w:r>
      <w:hyperlink w:anchor="_ENREF_118" w:tooltip="Fuhrmans, 2012 #255" w:history="1">
        <w:r w:rsidR="00E91EF1" w:rsidRPr="00E91EF1">
          <w:rPr>
            <w:rFonts w:ascii="Times" w:hAnsi="Times"/>
            <w:noProof/>
            <w:sz w:val="18"/>
            <w:szCs w:val="18"/>
            <w:vertAlign w:val="superscript"/>
          </w:rPr>
          <w:t>118</w:t>
        </w:r>
      </w:hyperlink>
      <w:r w:rsidR="00E91EF1">
        <w:rPr>
          <w:rFonts w:ascii="Times" w:hAnsi="Times"/>
          <w:sz w:val="18"/>
          <w:szCs w:val="18"/>
        </w:rPr>
        <w:fldChar w:fldCharType="end"/>
      </w:r>
    </w:p>
    <w:p w14:paraId="1FDE3722" w14:textId="148013C5"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lastRenderedPageBreak/>
        <w:t>As just mentioned, molecular-type CG force fields have a relatively broad range of applicability, as they were successfully used to reproduce the qualitative behaviour of protein localization at membranes, or the relative displacement of folded subdomains of large protein aggregates upon mechanical stress.</w:t>
      </w:r>
      <w:hyperlink w:anchor="_ENREF_61" w:tooltip="Marrink, 2013 #54"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&lt;EndNote&gt;&lt;Cite&gt;&lt;Author&gt;Marrink&lt;/Author&gt;&lt;Year&gt;2013&lt;/Year&gt;&lt;RecNum&gt;54&lt;/RecNum&gt;&lt;DisplayText&gt;&lt;style face="superscript"&gt;61&lt;/style&gt;&lt;/DisplayText&gt;&lt;record&gt;&lt;rec-number&gt;54&lt;/rec-number&gt;&lt;foreign-keys&gt;&lt;key app="EN" db-id="02pxvzrwkspp2hexfr15ztab9va2zt52sd9w"&gt;54&lt;/key&gt;&lt;/foreign-keys&gt;&lt;ref-type name="Journal Article"&gt;17&lt;/ref-type&gt;&lt;contributors&gt;&lt;authors&gt;&lt;author&gt;Marrink, S. J.&lt;/author&gt;&lt;author&gt;Tieleman, D. P.&lt;/author&gt;&lt;/authors&gt;&lt;/contributors&gt;&lt;auth-address&gt;Groningen Biomolecular Sciences and Biotechnology Institute and Zernike Institute for Advanced Materials, University of Groningen, Nijenborgh 7, 9747AG Groningen, The Netherlands. s.j.marrink@rug.nl&lt;/auth-address&gt;&lt;titles&gt;&lt;title&gt;Perspective on the Martini model&lt;/title&gt;&lt;secondary-title&gt;Chemical Society Reviews&lt;/secondary-title&gt;&lt;alt-title&gt;Chem Soc Rev&lt;/alt-title&gt;&lt;/titles&gt;&lt;pages&gt;6801-22&lt;/pages&gt;&lt;volume&gt;42&lt;/volume&gt;&lt;number&gt;16&lt;/number&gt;&lt;edition&gt;2013/05/28&lt;/edition&gt;&lt;keywords&gt;&lt;keyword&gt;Drug Carriers/chemistry&lt;/keyword&gt;&lt;keyword&gt;Gene Transfer Techniques&lt;/keyword&gt;&lt;keyword&gt;Lipid Bilayers/chemistry&lt;/keyword&gt;&lt;keyword&gt;Lipoproteins/chemistry/metabolism&lt;/keyword&gt;&lt;keyword&gt;Membrane Proteins/chemistry/metabolism&lt;/keyword&gt;&lt;keyword&gt;*Models, Theoretical&lt;/keyword&gt;&lt;keyword&gt;Molecular Dynamics Simulation&lt;/keyword&gt;&lt;keyword&gt;Nanoparticles/chemistry&lt;/keyword&gt;&lt;keyword&gt;Peptides/chemistry/metabolism&lt;/keyword&gt;&lt;/keywords&gt;&lt;dates&gt;&lt;year&gt;2013&lt;/year&gt;&lt;pub-dates&gt;&lt;date&gt;Aug 21&lt;/date&gt;&lt;/pub-dates&gt;&lt;/dates&gt;&lt;isbn&gt;1460-4744 (Electronic)&amp;#xD;0306-0012 (Linking)&lt;/isbn&gt;&lt;accession-num&gt;23708257&lt;/accession-num&gt;&lt;work-type&gt;Research Support, Non-U.S. Gov&amp;apos;t&amp;#xD;Review&lt;/work-type&gt;&lt;urls&gt;&lt;related-urls&gt;&lt;url&gt;http://www.ncbi.nlm.nih.gov/pubmed/23708257&lt;/url&gt;&lt;/related-urls&gt;&lt;/urls&gt;&lt;electronic-resource-num&gt;10.1039/c3cs60093a&lt;/electronic-resource-num&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61</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On the other hand, this description results too simplified to guarantee reliable transferability over different systems and cannot be used to study several properties of crucial interest in protein science. In particular, simple harmonic potentials for the backbone are not adequate for the description of secondary structure elements, making these kind of potential inadequate to study conformational changes in proteins, or folding events (as discussed in detail in the next paragraph). Moreover, the use of bead-types, in similarity with the atom-type concept of atomistic simulations, to calibrate non-bonded interactions for the various CG bodies heavily reduces the chemical variability, and thus reduces the capability to describe subtle but biologically relevant modifications of the interactions at specific sites. </w:t>
      </w:r>
    </w:p>
    <w:p w14:paraId="2AF5E04F" w14:textId="190D5D4B"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For example, in a recent computational study on the mechanisms of membrane recognition and binding by </w:t>
      </w:r>
      <w:r w:rsidRPr="00D421A1">
        <w:rPr>
          <w:rFonts w:ascii="Symbol" w:hAnsi="Symbol" w:cs="Times New Roman"/>
          <w:sz w:val="18"/>
          <w:szCs w:val="18"/>
        </w:rPr>
        <w:t></w:t>
      </w:r>
      <w:r w:rsidRPr="00D421A1">
        <w:rPr>
          <w:rFonts w:ascii="Times New Roman" w:hAnsi="Times New Roman" w:cs="Times New Roman"/>
          <w:sz w:val="18"/>
          <w:szCs w:val="18"/>
        </w:rPr>
        <w:t>-Tocopherol Transfer Protein (</w:t>
      </w:r>
      <w:r w:rsidRPr="00D421A1">
        <w:rPr>
          <w:rFonts w:ascii="Symbol" w:hAnsi="Symbol" w:cs="Times New Roman"/>
          <w:sz w:val="18"/>
          <w:szCs w:val="18"/>
        </w:rPr>
        <w:t></w:t>
      </w:r>
      <w:r w:rsidRPr="00D421A1">
        <w:rPr>
          <w:rFonts w:ascii="Times New Roman" w:hAnsi="Times New Roman" w:cs="Times New Roman"/>
          <w:sz w:val="18"/>
          <w:szCs w:val="18"/>
        </w:rPr>
        <w:t xml:space="preserve">-TTP), simulations with the MARTINI force field were well able to capture the primary mechanism of </w:t>
      </w:r>
      <w:r w:rsidRPr="00D421A1">
        <w:rPr>
          <w:rFonts w:ascii="Symbol" w:hAnsi="Symbol" w:cs="Times New Roman"/>
          <w:sz w:val="18"/>
          <w:szCs w:val="18"/>
        </w:rPr>
        <w:t></w:t>
      </w:r>
      <w:r w:rsidRPr="00D421A1">
        <w:rPr>
          <w:rFonts w:ascii="Symbol" w:hAnsi="Symbol" w:cs="Times New Roman"/>
          <w:sz w:val="18"/>
          <w:szCs w:val="18"/>
        </w:rPr>
        <w:t></w:t>
      </w:r>
      <w:r w:rsidRPr="00D421A1">
        <w:rPr>
          <w:rFonts w:ascii="Times New Roman" w:hAnsi="Times New Roman" w:cs="Times New Roman"/>
          <w:sz w:val="18"/>
          <w:szCs w:val="18"/>
        </w:rPr>
        <w:t xml:space="preserve">TTP recruiting at the plasma membrane by </w:t>
      </w:r>
      <w:proofErr w:type="spellStart"/>
      <w:r w:rsidRPr="00D421A1">
        <w:rPr>
          <w:rFonts w:ascii="Times" w:hAnsi="Times" w:cs="Arial"/>
          <w:color w:val="1A1A1A"/>
          <w:sz w:val="18"/>
          <w:szCs w:val="18"/>
        </w:rPr>
        <w:t>phosphoinositide</w:t>
      </w:r>
      <w:r w:rsidRPr="00D421A1">
        <w:rPr>
          <w:rFonts w:ascii="Times New Roman" w:hAnsi="Times New Roman" w:cs="Times New Roman"/>
          <w:sz w:val="18"/>
          <w:szCs w:val="18"/>
        </w:rPr>
        <w:t>s</w:t>
      </w:r>
      <w:proofErr w:type="spellEnd"/>
      <w:r w:rsidRPr="00D421A1">
        <w:rPr>
          <w:rFonts w:ascii="Times New Roman" w:hAnsi="Times New Roman" w:cs="Times New Roman"/>
          <w:sz w:val="18"/>
          <w:szCs w:val="18"/>
        </w:rPr>
        <w:t xml:space="preserve"> through contact formation with an evolutionarily well conserved basic patch at the protein surface.</w:t>
      </w:r>
      <w:hyperlink w:anchor="_ENREF_119" w:tooltip="Lamprakis, 2015 #100"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&lt;EndNote&gt;&lt;Cite&gt;&lt;Author&gt;Lamprakis&lt;/Author&gt;&lt;Year&gt;2015&lt;/Year&gt;&lt;RecNum&gt;100&lt;/RecNum&gt;&lt;DisplayText&gt;&lt;style face="superscript"&gt;119&lt;/style&gt;&lt;/DisplayText&gt;&lt;record&gt;&lt;rec-number&gt;100&lt;/rec-number&gt;&lt;foreign-keys&gt;&lt;key app="EN" db-id="02pxvzrwkspp2hexfr15ztab9va2zt52sd9w"&gt;100&lt;/key&gt;&lt;/foreign-keys&gt;&lt;ref-type name="Journal Article"&gt;17&lt;/ref-type&gt;&lt;contributors&gt;&lt;authors&gt;&lt;author&gt;Lamprakis, C.&lt;/author&gt;&lt;author&gt;Stocker, A.&lt;/author&gt;&lt;author&gt;Cascella, M.&lt;/author&gt;&lt;/authors&gt;&lt;/contributors&gt;&lt;titles&gt;&lt;title&gt;Mechanisms of recognition and binding of alpha-TTP to the plasma membrane by multi-scale molecular dynamics simulations&lt;/title&gt;&lt;secondary-title&gt;Frontiers in Biosciences&lt;/secondary-title&gt;&lt;alt-title&gt;Frontiers Biosci. &lt;/alt-title&gt;&lt;/titles&gt;&lt;volume&gt;in press.&lt;/volume&gt;&lt;dates&gt;&lt;year&gt;2015&lt;/year&gt;&lt;/dates&gt;&lt;urls&gt;&lt;/urls&gt;&lt;/record&gt;&lt;/Cite&gt;&lt;/EndNote&gt;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119</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On the contrary, CG simulations were not capable of determining the interaction pattern between the membrane and the sequence-variable N-terminal domain, which is known to be crucial for biological discrimination and targeting of different cellular compartments by different members of this protein family. It was instead possible to describe such interactions by atomistic models of the same system.</w:t>
      </w:r>
      <w:hyperlink w:anchor="_ENREF_119" w:tooltip="Lamprakis, 2015 #100"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&lt;EndNote&gt;&lt;Cite&gt;&lt;Author&gt;Lamprakis&lt;/Author&gt;&lt;Year&gt;2015&lt;/Year&gt;&lt;RecNum&gt;100&lt;/RecNum&gt;&lt;DisplayText&gt;&lt;style face="superscript"&gt;119&lt;/style&gt;&lt;/DisplayText&gt;&lt;record&gt;&lt;rec-number&gt;100&lt;/rec-number&gt;&lt;foreign-keys&gt;&lt;key app="EN" db-id="02pxvzrwkspp2hexfr15ztab9va2zt52sd9w"&gt;100&lt;/key&gt;&lt;/foreign-keys&gt;&lt;ref-type name="Journal Article"&gt;17&lt;/ref-type&gt;&lt;contributors&gt;&lt;authors&gt;&lt;author&gt;Lamprakis, C.&lt;/author&gt;&lt;author&gt;Stocker, A.&lt;/author&gt;&lt;author&gt;Cascella, M.&lt;/author&gt;&lt;/authors&gt;&lt;/contributors&gt;&lt;titles&gt;&lt;title&gt;Mechanisms of recognition and binding of alpha-TTP to the plasma membrane by multi-scale molecular dynamics simulations&lt;/title&gt;&lt;secondary-title&gt;Frontiers in Biosciences&lt;/secondary-title&gt;&lt;alt-title&gt;Frontiers Biosci. &lt;/alt-title&gt;&lt;/titles&gt;&lt;volume&gt;in press.&lt;/volume&gt;&lt;dates&gt;&lt;year&gt;2015&lt;/year&gt;&lt;/dates&gt;&lt;urls&gt;&lt;/urls&gt;&lt;/record&gt;&lt;/Cite&gt;&lt;/EndNote&gt;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119</w:t>
        </w:r>
        <w:r w:rsidR="00E91EF1">
          <w:rPr>
            <w:rFonts w:ascii="Times New Roman" w:hAnsi="Times New Roman" w:cs="Times New Roman"/>
            <w:sz w:val="18"/>
            <w:szCs w:val="18"/>
          </w:rPr>
          <w:fldChar w:fldCharType="end"/>
        </w:r>
      </w:hyperlink>
    </w:p>
    <w:p w14:paraId="35AAEFB8"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Even though the choice of a bead type approach may intrinsically yield a reduced sensitivity of the model to both the chemical variability of the protein sequence and the surrounding environment, it is nonetheless reasonable to pose the question whether CG models of proteins should be meant to capture such effects at all. In fact, on one hand, any coarse grain mapping from an atomistic model intrinsically decreases the resolution to a less-than-chemical detail.  </w:t>
      </w:r>
    </w:p>
    <w:p w14:paraId="79BB4872" w14:textId="77777777" w:rsidR="008B7EBF" w:rsidRPr="00D421A1" w:rsidRDefault="008B7EBF" w:rsidP="008B7EBF">
      <w:pPr>
        <w:keepNext/>
        <w:spacing w:line="276" w:lineRule="auto"/>
        <w:jc w:val="both"/>
        <w:rPr>
          <w:rFonts w:ascii="Times New Roman" w:hAnsi="Times New Roman" w:cs="Times New Roman"/>
          <w:sz w:val="18"/>
          <w:szCs w:val="18"/>
        </w:rPr>
      </w:pPr>
    </w:p>
    <w:p w14:paraId="20D73F1E" w14:textId="25A632AD" w:rsidR="008B7EBF" w:rsidRDefault="00E91EF1" w:rsidP="008B7EBF">
      <w:pPr>
        <w:keepNext/>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Opposite to this consideration there is the evidence that interactions at the chemical resolution ultimately drive the behaviour of all objects at the coarser one. Therefore, coarse models should be able to reproduce at least the main features of such interactions to guarantee that the properties of interest are reliably reproduced. The struggle between simplification of the representation and transferability/universality of the model is to date not resolved;</w:t>
      </w:r>
      <w:r>
        <w:rPr>
          <w:rFonts w:ascii="Times New Roman" w:hAnsi="Times New Roman" w:cs="Times New Roman"/>
          <w:sz w:val="18"/>
          <w:szCs w:val="18"/>
        </w:rPr>
        <w:fldChar w:fldCharType="begin">
          <w:fldData xml:space="preserve">PEVuZE5vdGU+PENpdGU+PEF1dGhvcj5BeXRvbjwvQXV0aG9yPjxZZWFyPjIwMDc8L1llYXI+PFJl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</w:fldData>
        </w:fldChar>
      </w:r>
      <w:r>
        <w:rPr>
          <w:rFonts w:ascii="Times New Roman" w:hAnsi="Times New Roman" w:cs="Times New Roman"/>
          <w:sz w:val="18"/>
          <w:szCs w:val="18"/>
        </w:rPr>
        <w:instrText xml:space="preserve"> ADDIN EN.CITE </w:instrText>
      </w:r>
      <w:r>
        <w:rPr>
          <w:rFonts w:ascii="Times New Roman" w:hAnsi="Times New Roman" w:cs="Times New Roman"/>
          <w:sz w:val="18"/>
          <w:szCs w:val="18"/>
        </w:rPr>
        <w:fldChar w:fldCharType="begin">
          <w:fldData xml:space="preserve">PEVuZE5vdGU+PENpdGU+PEF1dGhvcj5BeXRvbjwvQXV0aG9yPjxZZWFyPjIwMDc8L1llYXI+PFJl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</w:fldData>
        </w:fldChar>
      </w:r>
      <w:r>
        <w:rPr>
          <w:rFonts w:ascii="Times New Roman" w:hAnsi="Times New Roman" w:cs="Times New Roman"/>
          <w:sz w:val="18"/>
          <w:szCs w:val="18"/>
        </w:rPr>
        <w:instrText xml:space="preserve"> ADDIN EN.CITE.DATA </w:instrText>
      </w:r>
      <w:r>
        <w:rPr>
          <w:rFonts w:ascii="Times New Roman" w:hAnsi="Times New Roman" w:cs="Times New Roman"/>
          <w:sz w:val="18"/>
          <w:szCs w:val="18"/>
        </w:rPr>
      </w:r>
      <w:r>
        <w:rPr>
          <w:rFonts w:ascii="Times New Roman" w:hAnsi="Times New Roman" w:cs="Times New Roman"/>
          <w:sz w:val="18"/>
          <w:szCs w:val="18"/>
        </w:rPr>
        <w:fldChar w:fldCharType="end"/>
      </w:r>
      <w:r>
        <w:rPr>
          <w:rFonts w:ascii="Times New Roman" w:hAnsi="Times New Roman" w:cs="Times New Roman"/>
          <w:sz w:val="18"/>
          <w:szCs w:val="18"/>
        </w:rPr>
      </w:r>
      <w:r>
        <w:rPr>
          <w:rFonts w:ascii="Times New Roman" w:hAnsi="Times New Roman" w:cs="Times New Roman"/>
          <w:sz w:val="18"/>
          <w:szCs w:val="18"/>
        </w:rPr>
        <w:fldChar w:fldCharType="separate"/>
      </w:r>
      <w:hyperlink w:anchor="_ENREF_57" w:tooltip="Ayton, 2007 #50" w:history="1">
        <w:r w:rsidRPr="00E91EF1">
          <w:rPr>
            <w:rFonts w:ascii="Times New Roman" w:hAnsi="Times New Roman" w:cs="Times New Roman"/>
            <w:noProof/>
            <w:sz w:val="18"/>
            <w:szCs w:val="18"/>
            <w:vertAlign w:val="superscript"/>
          </w:rPr>
          <w:t>57</w:t>
        </w:r>
      </w:hyperlink>
      <w:r w:rsidRPr="00E91EF1">
        <w:rPr>
          <w:rFonts w:ascii="Times New Roman" w:hAnsi="Times New Roman" w:cs="Times New Roman"/>
          <w:noProof/>
          <w:sz w:val="18"/>
          <w:szCs w:val="18"/>
          <w:vertAlign w:val="superscript"/>
        </w:rPr>
        <w:t xml:space="preserve">, </w:t>
      </w:r>
      <w:hyperlink w:anchor="_ENREF_65" w:tooltip="Tozzini, 2010 #58" w:history="1">
        <w:r w:rsidRPr="00E91EF1">
          <w:rPr>
            <w:rFonts w:ascii="Times New Roman" w:hAnsi="Times New Roman" w:cs="Times New Roman"/>
            <w:noProof/>
            <w:sz w:val="18"/>
            <w:szCs w:val="18"/>
            <w:vertAlign w:val="superscript"/>
          </w:rPr>
          <w:t>65</w:t>
        </w:r>
      </w:hyperlink>
      <w:r w:rsidRPr="00E91EF1">
        <w:rPr>
          <w:rFonts w:ascii="Times New Roman" w:hAnsi="Times New Roman" w:cs="Times New Roman"/>
          <w:noProof/>
          <w:sz w:val="18"/>
          <w:szCs w:val="18"/>
          <w:vertAlign w:val="superscript"/>
        </w:rPr>
        <w:t xml:space="preserve">, </w:t>
      </w:r>
      <w:hyperlink w:anchor="_ENREF_66" w:tooltip="Tozzini, 2010 #59" w:history="1">
        <w:r w:rsidRPr="00E91EF1">
          <w:rPr>
            <w:rFonts w:ascii="Times New Roman" w:hAnsi="Times New Roman" w:cs="Times New Roman"/>
            <w:noProof/>
            <w:sz w:val="18"/>
            <w:szCs w:val="18"/>
            <w:vertAlign w:val="superscript"/>
          </w:rPr>
          <w:t>66</w:t>
        </w:r>
      </w:hyperlink>
      <w:r>
        <w:rPr>
          <w:rFonts w:ascii="Times New Roman" w:hAnsi="Times New Roman" w:cs="Times New Roman"/>
          <w:sz w:val="18"/>
          <w:szCs w:val="18"/>
        </w:rPr>
        <w:fldChar w:fldCharType="end"/>
      </w:r>
      <w:r w:rsidRPr="00D421A1">
        <w:rPr>
          <w:rFonts w:ascii="Times New Roman" w:hAnsi="Times New Roman" w:cs="Times New Roman"/>
          <w:sz w:val="18"/>
          <w:szCs w:val="18"/>
        </w:rPr>
        <w:t xml:space="preserve"> therefore, it is crucial for the user to understand the physical principles at the base of each model proposed in the literature, and to choose the most appropriate one according to the type of study of interest.</w:t>
      </w:r>
    </w:p>
    <w:p w14:paraId="34A26E3B" w14:textId="77777777" w:rsidR="00E91EF1" w:rsidRDefault="00E91EF1" w:rsidP="008B7EBF">
      <w:pPr>
        <w:keepNext/>
        <w:spacing w:line="276" w:lineRule="auto"/>
        <w:jc w:val="both"/>
        <w:rPr>
          <w:rFonts w:ascii="Times New Roman" w:hAnsi="Times New Roman" w:cs="Times New Roman"/>
          <w:sz w:val="18"/>
          <w:szCs w:val="18"/>
        </w:rPr>
      </w:pPr>
    </w:p>
    <w:p w14:paraId="39CBC9FD" w14:textId="77777777" w:rsidR="00E91EF1" w:rsidRDefault="00E91EF1" w:rsidP="008B7EBF">
      <w:pPr>
        <w:keepNext/>
        <w:spacing w:line="276" w:lineRule="auto"/>
        <w:jc w:val="both"/>
        <w:rPr>
          <w:rFonts w:ascii="Times New Roman" w:hAnsi="Times New Roman" w:cs="Times New Roman"/>
          <w:sz w:val="18"/>
          <w:szCs w:val="18"/>
        </w:rPr>
      </w:pPr>
    </w:p>
    <w:p w14:paraId="78341A2C" w14:textId="77777777" w:rsidR="00E91EF1" w:rsidRPr="00D421A1" w:rsidRDefault="00E91EF1" w:rsidP="00E91EF1">
      <w:pPr>
        <w:pStyle w:val="08ArticleText"/>
        <w:rPr>
          <w:b/>
        </w:rPr>
      </w:pPr>
      <w:r w:rsidRPr="00D421A1">
        <w:rPr>
          <w:b/>
        </w:rPr>
        <w:t>3.3.2 Refining the molecular potential terms</w:t>
      </w:r>
    </w:p>
    <w:p w14:paraId="01DCFBF4" w14:textId="77777777" w:rsidR="00E91EF1" w:rsidRPr="00D421A1" w:rsidRDefault="00E91EF1" w:rsidP="00E91EF1">
      <w:pPr>
        <w:pStyle w:val="08ArticleText"/>
        <w:rPr>
          <w:b/>
        </w:rPr>
      </w:pPr>
    </w:p>
    <w:p w14:paraId="15BA7DC2" w14:textId="62185F86" w:rsidR="00E91EF1" w:rsidRPr="00D421A1" w:rsidRDefault="00E91EF1" w:rsidP="00E91EF1">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Since several years, several research groups have been investigating the possibility of improving the quality of CG potentials by moving beyond the molecular potential of equation 3.10. Different modifications can be applied to b</w:t>
      </w:r>
      <w:r>
        <w:rPr>
          <w:rFonts w:ascii="Times New Roman" w:hAnsi="Times New Roman" w:cs="Times New Roman"/>
          <w:sz w:val="18"/>
          <w:szCs w:val="18"/>
        </w:rPr>
        <w:t>oth bonded and non-bonded terms.</w:t>
      </w:r>
    </w:p>
    <w:p w14:paraId="566B94B0" w14:textId="77777777" w:rsidR="00E91EF1" w:rsidRPr="00D421A1" w:rsidRDefault="00E91EF1" w:rsidP="008B7EBF">
      <w:pPr>
        <w:keepNext/>
        <w:spacing w:line="276" w:lineRule="auto"/>
        <w:jc w:val="both"/>
        <w:rPr>
          <w:rFonts w:ascii="Times New Roman" w:hAnsi="Times New Roman" w:cs="Times New Roman"/>
          <w:sz w:val="18"/>
          <w:szCs w:val="18"/>
        </w:rPr>
      </w:pPr>
    </w:p>
    <w:p w14:paraId="7C9D258E" w14:textId="2FBE6749" w:rsidR="004E6E37" w:rsidRPr="00D421A1" w:rsidRDefault="008B7EBF" w:rsidP="008B7EBF">
      <w:pPr>
        <w:keepNext/>
        <w:spacing w:line="276" w:lineRule="auto"/>
        <w:jc w:val="both"/>
      </w:pPr>
      <w:r w:rsidRPr="00D421A1">
        <w:rPr>
          <w:rFonts w:ascii="Times New Roman" w:hAnsi="Times New Roman" w:cs="Times New Roman"/>
          <w:noProof/>
          <w:sz w:val="18"/>
          <w:szCs w:val="18"/>
          <w:lang w:val="en-US"/>
        </w:rPr>
        <w:drawing>
          <wp:anchor distT="0" distB="0" distL="114300" distR="114300" simplePos="0" relativeHeight="251658240" behindDoc="0" locked="0" layoutInCell="1" allowOverlap="1" wp14:anchorId="6A8EAA79" wp14:editId="7E2EDCF6">
            <wp:simplePos x="0" y="0"/>
            <wp:positionH relativeFrom="column">
              <wp:posOffset>457200</wp:posOffset>
            </wp:positionH>
            <wp:positionV relativeFrom="paragraph">
              <wp:posOffset>-114300</wp:posOffset>
            </wp:positionV>
            <wp:extent cx="3200400" cy="3530600"/>
            <wp:effectExtent l="0" t="0" r="0" b="0"/>
            <wp:wrapTopAndBottom/>
            <wp:docPr id="8" name="Picture 8" descr="Macintosh HD:Users:cascio:Dropbox:RSC_book:Figures:Figur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cio:Dropbox:RSC_book:Figures:Figure5.tif"/>
                    <pic:cNvPicPr>
                      <a:picLocks noChangeAspect="1" noChangeArrowheads="1"/>
                    </pic:cNvPicPr>
                  </pic:nvPicPr>
                  <pic:blipFill rotWithShape="1">
                    <a:blip r:embed="rId13">
                      <a:extLst>
                        <a:ext uri="{28A0092B-C50C-407E-A947-70E740481C1C}">
                          <a14:useLocalDpi xmlns:a14="http://schemas.microsoft.com/office/drawing/2010/main" val="0"/>
                        </a:ext>
                      </a:extLst>
                    </a:blip>
                    <a:srcRect l="18796" t="5145" r="20481" b="5467"/>
                    <a:stretch/>
                  </pic:blipFill>
                  <pic:spPr bwMode="auto">
                    <a:xfrm>
                      <a:off x="0" y="0"/>
                      <a:ext cx="3200400" cy="353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21A1">
        <w:rPr>
          <w:noProof/>
          <w:lang w:val="en-US"/>
        </w:rPr>
        <mc:AlternateContent>
          <mc:Choice Requires="wps">
            <w:drawing>
              <wp:anchor distT="0" distB="0" distL="114300" distR="114300" simplePos="0" relativeHeight="251660288" behindDoc="0" locked="0" layoutInCell="1" allowOverlap="1" wp14:anchorId="66DFD6FB" wp14:editId="344740B6">
                <wp:simplePos x="0" y="0"/>
                <wp:positionH relativeFrom="column">
                  <wp:posOffset>0</wp:posOffset>
                </wp:positionH>
                <wp:positionV relativeFrom="paragraph">
                  <wp:posOffset>3429000</wp:posOffset>
                </wp:positionV>
                <wp:extent cx="4114800" cy="914400"/>
                <wp:effectExtent l="0" t="0" r="0" b="0"/>
                <wp:wrapThrough wrapText="bothSides">
                  <wp:wrapPolygon edited="0">
                    <wp:start x="0" y="0"/>
                    <wp:lineTo x="0" y="21000"/>
                    <wp:lineTo x="21467" y="21000"/>
                    <wp:lineTo x="21467"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4114800" cy="9144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CBEECD" w14:textId="77777777" w:rsidR="00CF293F" w:rsidRDefault="00CF293F" w:rsidP="008B7EBF">
                            <w:pPr>
                              <w:pStyle w:val="Caption"/>
                              <w:jc w:val="both"/>
                              <w:rPr>
                                <w:b w:val="0"/>
                                <w:color w:val="auto"/>
                              </w:rPr>
                            </w:pPr>
                            <w:r w:rsidRPr="008B7EBF">
                              <w:rPr>
                                <w:b w:val="0"/>
                                <w:i/>
                                <w:color w:val="000000" w:themeColor="text1"/>
                              </w:rPr>
                              <w:t xml:space="preserve">Figure </w:t>
                            </w:r>
                            <w:r w:rsidRPr="008B7EBF">
                              <w:rPr>
                                <w:b w:val="0"/>
                                <w:i/>
                                <w:color w:val="000000" w:themeColor="text1"/>
                              </w:rPr>
                              <w:fldChar w:fldCharType="begin"/>
                            </w:r>
                            <w:r w:rsidRPr="008B7EBF">
                              <w:rPr>
                                <w:b w:val="0"/>
                                <w:i/>
                                <w:color w:val="000000" w:themeColor="text1"/>
                              </w:rPr>
                              <w:instrText xml:space="preserve"> SEQ Figure \* ARABIC </w:instrText>
                            </w:r>
                            <w:r w:rsidRPr="008B7EBF">
                              <w:rPr>
                                <w:b w:val="0"/>
                                <w:i/>
                                <w:color w:val="000000" w:themeColor="text1"/>
                              </w:rPr>
                              <w:fldChar w:fldCharType="separate"/>
                            </w:r>
                            <w:r w:rsidR="00F94D42">
                              <w:rPr>
                                <w:b w:val="0"/>
                                <w:i/>
                                <w:noProof/>
                                <w:color w:val="000000" w:themeColor="text1"/>
                              </w:rPr>
                              <w:t>5</w:t>
                            </w:r>
                            <w:r w:rsidRPr="008B7EBF">
                              <w:rPr>
                                <w:b w:val="0"/>
                                <w:i/>
                                <w:color w:val="000000" w:themeColor="text1"/>
                              </w:rPr>
                              <w:fldChar w:fldCharType="end"/>
                            </w:r>
                            <w:r w:rsidRPr="008B7EBF">
                              <w:t xml:space="preserve"> </w:t>
                            </w:r>
                            <w:r>
                              <w:rPr>
                                <w:color w:val="auto"/>
                              </w:rPr>
                              <w:t xml:space="preserve">Bonded structural parameters in AA and CG representations of a protein’s backbone. </w:t>
                            </w:r>
                            <w:r>
                              <w:rPr>
                                <w:b w:val="0"/>
                                <w:color w:val="auto"/>
                              </w:rPr>
                              <w:t xml:space="preserve">The </w:t>
                            </w:r>
                            <w:r w:rsidRPr="00BC301C">
                              <w:rPr>
                                <w:b w:val="0"/>
                                <w:i/>
                                <w:color w:val="auto"/>
                              </w:rPr>
                              <w:t>top panel</w:t>
                            </w:r>
                            <w:r>
                              <w:rPr>
                                <w:b w:val="0"/>
                                <w:color w:val="auto"/>
                              </w:rPr>
                              <w:t xml:space="preserve"> evidences the angle </w:t>
                            </w:r>
                            <w:r w:rsidRPr="00BC301C">
                              <w:rPr>
                                <w:rFonts w:ascii="Symbol" w:hAnsi="Symbol"/>
                                <w:b w:val="0"/>
                                <w:i/>
                                <w:color w:val="auto"/>
                              </w:rPr>
                              <w:t></w:t>
                            </w:r>
                            <w:r>
                              <w:rPr>
                                <w:b w:val="0"/>
                                <w:color w:val="auto"/>
                              </w:rPr>
                              <w:t xml:space="preserve"> and dihedral </w:t>
                            </w:r>
                            <w:r w:rsidRPr="00BC301C">
                              <w:rPr>
                                <w:rFonts w:ascii="Symbol" w:hAnsi="Symbol"/>
                                <w:b w:val="0"/>
                                <w:i/>
                                <w:color w:val="auto"/>
                              </w:rPr>
                              <w:t></w:t>
                            </w:r>
                            <w:r>
                              <w:rPr>
                                <w:b w:val="0"/>
                                <w:color w:val="auto"/>
                              </w:rPr>
                              <w:t xml:space="preserve"> required to describe the relative position of consecutive C</w:t>
                            </w:r>
                            <w:r w:rsidRPr="00BC301C">
                              <w:rPr>
                                <w:rFonts w:ascii="Symbol" w:hAnsi="Symbol"/>
                                <w:b w:val="0"/>
                                <w:color w:val="auto"/>
                              </w:rPr>
                              <w:t></w:t>
                            </w:r>
                            <w:r>
                              <w:rPr>
                                <w:b w:val="0"/>
                                <w:color w:val="auto"/>
                              </w:rPr>
                              <w:t xml:space="preserve">’s along the protein backbone trace. The </w:t>
                            </w:r>
                            <w:r w:rsidRPr="00BC301C">
                              <w:rPr>
                                <w:b w:val="0"/>
                                <w:i/>
                                <w:color w:val="auto"/>
                              </w:rPr>
                              <w:t>bottom panel</w:t>
                            </w:r>
                            <w:r>
                              <w:rPr>
                                <w:b w:val="0"/>
                                <w:color w:val="auto"/>
                              </w:rPr>
                              <w:t xml:space="preserve"> highlights the connection between the angle </w:t>
                            </w:r>
                            <w:r w:rsidRPr="00BC301C">
                              <w:rPr>
                                <w:rFonts w:ascii="Symbol" w:hAnsi="Symbol"/>
                                <w:b w:val="0"/>
                                <w:i/>
                                <w:color w:val="auto"/>
                              </w:rPr>
                              <w:t></w:t>
                            </w:r>
                            <w:r>
                              <w:rPr>
                                <w:b w:val="0"/>
                                <w:color w:val="auto"/>
                              </w:rPr>
                              <w:t xml:space="preserve"> and the AA Ramachandran angles (</w:t>
                            </w:r>
                            <w:r w:rsidRPr="00BC301C">
                              <w:rPr>
                                <w:rFonts w:ascii="Symbol" w:hAnsi="Symbol"/>
                                <w:b w:val="0"/>
                                <w:i/>
                                <w:color w:val="auto"/>
                              </w:rPr>
                              <w:t></w:t>
                            </w:r>
                            <w:r w:rsidRPr="00BC301C">
                              <w:rPr>
                                <w:rFonts w:ascii="Symbol" w:hAnsi="Symbol"/>
                                <w:b w:val="0"/>
                                <w:i/>
                                <w:color w:val="auto"/>
                              </w:rPr>
                              <w:t></w:t>
                            </w:r>
                            <w:r w:rsidRPr="00BC301C">
                              <w:rPr>
                                <w:rFonts w:ascii="Symbol" w:hAnsi="Symbol"/>
                                <w:b w:val="0"/>
                                <w:i/>
                                <w:color w:val="auto"/>
                              </w:rPr>
                              <w:t></w:t>
                            </w:r>
                            <w:r>
                              <w:rPr>
                                <w:b w:val="0"/>
                                <w:color w:val="auto"/>
                              </w:rPr>
                              <w:t xml:space="preserve">). Permanent electrostatic dipoles m associated to peptide bonds are evidenced with yellow arrows. </w:t>
                            </w:r>
                          </w:p>
                          <w:p w14:paraId="20953195" w14:textId="77777777" w:rsidR="00CF293F" w:rsidRPr="0023776F" w:rsidRDefault="00CF293F" w:rsidP="008B7EBF">
                            <w:pPr>
                              <w:pStyle w:val="Caption"/>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0;margin-top:270pt;width:324pt;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" stroked="f">
                <v:textbox inset="0,0,0,0">
                  <w:txbxContent>
                    <w:p w14:paraId="6ECBEECD" w14:textId="77777777" w:rsidR="00CF293F" w:rsidRDefault="00CF293F" w:rsidP="008B7EBF">
                      <w:pPr>
                        <w:pStyle w:val="Caption"/>
                        <w:jc w:val="both"/>
                        <w:rPr>
                          <w:b w:val="0"/>
                          <w:color w:val="auto"/>
                        </w:rPr>
                      </w:pPr>
                      <w:r w:rsidRPr="008B7EBF">
                        <w:rPr>
                          <w:b w:val="0"/>
                          <w:i/>
                          <w:color w:val="000000" w:themeColor="text1"/>
                        </w:rPr>
                        <w:t xml:space="preserve">Figure </w:t>
                      </w:r>
                      <w:r w:rsidRPr="008B7EBF">
                        <w:rPr>
                          <w:b w:val="0"/>
                          <w:i/>
                          <w:color w:val="000000" w:themeColor="text1"/>
                        </w:rPr>
                        <w:fldChar w:fldCharType="begin"/>
                      </w:r>
                      <w:r w:rsidRPr="008B7EBF">
                        <w:rPr>
                          <w:b w:val="0"/>
                          <w:i/>
                          <w:color w:val="000000" w:themeColor="text1"/>
                        </w:rPr>
                        <w:instrText xml:space="preserve"> SEQ Figure \* ARABIC </w:instrText>
                      </w:r>
                      <w:r w:rsidRPr="008B7EBF">
                        <w:rPr>
                          <w:b w:val="0"/>
                          <w:i/>
                          <w:color w:val="000000" w:themeColor="text1"/>
                        </w:rPr>
                        <w:fldChar w:fldCharType="separate"/>
                      </w:r>
                      <w:r w:rsidR="00F94D42">
                        <w:rPr>
                          <w:b w:val="0"/>
                          <w:i/>
                          <w:noProof/>
                          <w:color w:val="000000" w:themeColor="text1"/>
                        </w:rPr>
                        <w:t>5</w:t>
                      </w:r>
                      <w:r w:rsidRPr="008B7EBF">
                        <w:rPr>
                          <w:b w:val="0"/>
                          <w:i/>
                          <w:color w:val="000000" w:themeColor="text1"/>
                        </w:rPr>
                        <w:fldChar w:fldCharType="end"/>
                      </w:r>
                      <w:r w:rsidRPr="008B7EBF">
                        <w:t xml:space="preserve"> </w:t>
                      </w:r>
                      <w:r>
                        <w:rPr>
                          <w:color w:val="auto"/>
                        </w:rPr>
                        <w:t xml:space="preserve">Bonded structural parameters in AA and CG representations of a protein’s backbone. </w:t>
                      </w:r>
                      <w:r>
                        <w:rPr>
                          <w:b w:val="0"/>
                          <w:color w:val="auto"/>
                        </w:rPr>
                        <w:t xml:space="preserve">The </w:t>
                      </w:r>
                      <w:r w:rsidRPr="00BC301C">
                        <w:rPr>
                          <w:b w:val="0"/>
                          <w:i/>
                          <w:color w:val="auto"/>
                        </w:rPr>
                        <w:t>top panel</w:t>
                      </w:r>
                      <w:r>
                        <w:rPr>
                          <w:b w:val="0"/>
                          <w:color w:val="auto"/>
                        </w:rPr>
                        <w:t xml:space="preserve"> evidences the angle </w:t>
                      </w:r>
                      <w:r w:rsidRPr="00BC301C">
                        <w:rPr>
                          <w:rFonts w:ascii="Symbol" w:hAnsi="Symbol"/>
                          <w:b w:val="0"/>
                          <w:i/>
                          <w:color w:val="auto"/>
                        </w:rPr>
                        <w:t></w:t>
                      </w:r>
                      <w:r>
                        <w:rPr>
                          <w:b w:val="0"/>
                          <w:color w:val="auto"/>
                        </w:rPr>
                        <w:t xml:space="preserve"> and dihedral </w:t>
                      </w:r>
                      <w:r w:rsidRPr="00BC301C">
                        <w:rPr>
                          <w:rFonts w:ascii="Symbol" w:hAnsi="Symbol"/>
                          <w:b w:val="0"/>
                          <w:i/>
                          <w:color w:val="auto"/>
                        </w:rPr>
                        <w:t></w:t>
                      </w:r>
                      <w:r>
                        <w:rPr>
                          <w:b w:val="0"/>
                          <w:color w:val="auto"/>
                        </w:rPr>
                        <w:t xml:space="preserve"> required to describe the relative position of consecutive C</w:t>
                      </w:r>
                      <w:r w:rsidRPr="00BC301C">
                        <w:rPr>
                          <w:rFonts w:ascii="Symbol" w:hAnsi="Symbol"/>
                          <w:b w:val="0"/>
                          <w:color w:val="auto"/>
                        </w:rPr>
                        <w:t></w:t>
                      </w:r>
                      <w:r>
                        <w:rPr>
                          <w:b w:val="0"/>
                          <w:color w:val="auto"/>
                        </w:rPr>
                        <w:t xml:space="preserve">’s along the protein backbone trace. The </w:t>
                      </w:r>
                      <w:r w:rsidRPr="00BC301C">
                        <w:rPr>
                          <w:b w:val="0"/>
                          <w:i/>
                          <w:color w:val="auto"/>
                        </w:rPr>
                        <w:t>bottom panel</w:t>
                      </w:r>
                      <w:r>
                        <w:rPr>
                          <w:b w:val="0"/>
                          <w:color w:val="auto"/>
                        </w:rPr>
                        <w:t xml:space="preserve"> highlights the connection between the angle </w:t>
                      </w:r>
                      <w:r w:rsidRPr="00BC301C">
                        <w:rPr>
                          <w:rFonts w:ascii="Symbol" w:hAnsi="Symbol"/>
                          <w:b w:val="0"/>
                          <w:i/>
                          <w:color w:val="auto"/>
                        </w:rPr>
                        <w:t></w:t>
                      </w:r>
                      <w:r>
                        <w:rPr>
                          <w:b w:val="0"/>
                          <w:color w:val="auto"/>
                        </w:rPr>
                        <w:t xml:space="preserve"> and the AA Ramachandran angles (</w:t>
                      </w:r>
                      <w:r w:rsidRPr="00BC301C">
                        <w:rPr>
                          <w:rFonts w:ascii="Symbol" w:hAnsi="Symbol"/>
                          <w:b w:val="0"/>
                          <w:i/>
                          <w:color w:val="auto"/>
                        </w:rPr>
                        <w:t></w:t>
                      </w:r>
                      <w:r w:rsidRPr="00BC301C">
                        <w:rPr>
                          <w:rFonts w:ascii="Symbol" w:hAnsi="Symbol"/>
                          <w:b w:val="0"/>
                          <w:i/>
                          <w:color w:val="auto"/>
                        </w:rPr>
                        <w:t></w:t>
                      </w:r>
                      <w:r w:rsidRPr="00BC301C">
                        <w:rPr>
                          <w:rFonts w:ascii="Symbol" w:hAnsi="Symbol"/>
                          <w:b w:val="0"/>
                          <w:i/>
                          <w:color w:val="auto"/>
                        </w:rPr>
                        <w:t></w:t>
                      </w:r>
                      <w:r>
                        <w:rPr>
                          <w:b w:val="0"/>
                          <w:color w:val="auto"/>
                        </w:rPr>
                        <w:t xml:space="preserve">). Permanent electrostatic dipoles m associated to peptide bonds are evidenced with yellow arrows. </w:t>
                      </w:r>
                    </w:p>
                    <w:p w14:paraId="20953195" w14:textId="77777777" w:rsidR="00CF293F" w:rsidRPr="0023776F" w:rsidRDefault="00CF293F" w:rsidP="008B7EBF">
                      <w:pPr>
                        <w:pStyle w:val="Caption"/>
                        <w:rPr>
                          <w:rFonts w:ascii="Times New Roman" w:hAnsi="Times New Roman" w:cs="Times New Roman"/>
                        </w:rPr>
                      </w:pPr>
                    </w:p>
                  </w:txbxContent>
                </v:textbox>
                <w10:wrap type="through"/>
              </v:shape>
            </w:pict>
          </mc:Fallback>
        </mc:AlternateContent>
      </w:r>
    </w:p>
    <w:p w14:paraId="0271FB7D" w14:textId="77777777" w:rsidR="004E6E37" w:rsidRPr="00D421A1" w:rsidRDefault="004E6E37" w:rsidP="004E6E37">
      <w:pPr>
        <w:pStyle w:val="07DHeading"/>
      </w:pPr>
      <w:r w:rsidRPr="00D421A1">
        <w:t xml:space="preserve">Bonded-interactions: </w:t>
      </w:r>
    </w:p>
    <w:p w14:paraId="69C99A96" w14:textId="77777777" w:rsidR="004E6E37" w:rsidRPr="00D421A1" w:rsidRDefault="004E6E37" w:rsidP="004E6E37">
      <w:pPr>
        <w:spacing w:line="276" w:lineRule="auto"/>
        <w:jc w:val="both"/>
        <w:rPr>
          <w:rFonts w:ascii="Times New Roman" w:hAnsi="Times New Roman" w:cs="Times New Roman"/>
          <w:b/>
          <w:sz w:val="18"/>
          <w:szCs w:val="18"/>
        </w:rPr>
      </w:pPr>
    </w:p>
    <w:p w14:paraId="763C64D4"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Figure 5 reports the atomistic representation of the backbone connecting three consecutive amino acids in peptide chain, and the corresponding CG representation that one would get in a hypothetical model where each amino acid is reduced to a single bead located at its C</w:t>
      </w:r>
      <w:r w:rsidRPr="00D421A1">
        <w:rPr>
          <w:rFonts w:ascii="Symbol" w:hAnsi="Symbol" w:cs="Times New Roman"/>
          <w:sz w:val="18"/>
          <w:szCs w:val="18"/>
        </w:rPr>
        <w:t></w:t>
      </w:r>
      <w:r w:rsidRPr="00D421A1">
        <w:rPr>
          <w:rFonts w:ascii="Times New Roman" w:hAnsi="Times New Roman" w:cs="Times New Roman"/>
          <w:sz w:val="18"/>
          <w:szCs w:val="18"/>
        </w:rPr>
        <w:t xml:space="preserve"> position. Assuming as first approximation rigid peptide bonds, relative displacement of the backbone can be achieved only by rotation around the (</w:t>
      </w:r>
      <w:r w:rsidRPr="00D421A1">
        <w:rPr>
          <w:rFonts w:ascii="Symbol" w:hAnsi="Symbol" w:cs="Times New Roman"/>
          <w:i/>
          <w:sz w:val="18"/>
          <w:szCs w:val="18"/>
        </w:rPr>
        <w:t></w:t>
      </w:r>
      <w:r w:rsidRPr="00D421A1">
        <w:rPr>
          <w:rFonts w:ascii="Symbol" w:hAnsi="Symbol" w:cs="Times New Roman"/>
          <w:i/>
          <w:sz w:val="18"/>
          <w:szCs w:val="18"/>
        </w:rPr>
        <w:t></w:t>
      </w:r>
      <w:r w:rsidRPr="00D421A1">
        <w:rPr>
          <w:rFonts w:ascii="Symbol" w:hAnsi="Symbol" w:cs="Times New Roman"/>
          <w:i/>
          <w:sz w:val="18"/>
          <w:szCs w:val="18"/>
        </w:rPr>
        <w:t></w:t>
      </w:r>
      <w:r w:rsidRPr="00D421A1">
        <w:rPr>
          <w:rFonts w:ascii="Symbol" w:hAnsi="Symbol" w:cs="Times New Roman"/>
          <w:i/>
          <w:sz w:val="18"/>
          <w:szCs w:val="18"/>
        </w:rPr>
        <w:t></w:t>
      </w:r>
      <w:r w:rsidRPr="00D421A1">
        <w:rPr>
          <w:rFonts w:ascii="Symbol" w:hAnsi="Symbol" w:cs="Times New Roman"/>
          <w:sz w:val="18"/>
          <w:szCs w:val="18"/>
        </w:rPr>
        <w:t></w:t>
      </w:r>
      <w:r w:rsidRPr="00D421A1">
        <w:rPr>
          <w:rFonts w:ascii="Symbol" w:hAnsi="Symbol" w:cs="Times New Roman"/>
          <w:sz w:val="18"/>
          <w:szCs w:val="18"/>
        </w:rPr>
        <w:t></w:t>
      </w:r>
      <w:r w:rsidRPr="00D421A1">
        <w:rPr>
          <w:rFonts w:ascii="Times New Roman" w:hAnsi="Times New Roman" w:cs="Times New Roman"/>
          <w:sz w:val="18"/>
          <w:szCs w:val="18"/>
        </w:rPr>
        <w:t xml:space="preserve"> torsional angles. The well-known Ramachandran plot, reporting the statistical abundance of the (</w:t>
      </w:r>
      <w:r w:rsidRPr="00D421A1">
        <w:rPr>
          <w:rFonts w:ascii="Symbol" w:hAnsi="Symbol" w:cs="Times New Roman"/>
          <w:i/>
          <w:sz w:val="18"/>
          <w:szCs w:val="18"/>
        </w:rPr>
        <w:t></w:t>
      </w:r>
      <w:r w:rsidRPr="00D421A1">
        <w:rPr>
          <w:rFonts w:ascii="Symbol" w:hAnsi="Symbol" w:cs="Times New Roman"/>
          <w:i/>
          <w:sz w:val="18"/>
          <w:szCs w:val="18"/>
        </w:rPr>
        <w:t></w:t>
      </w:r>
      <w:r w:rsidRPr="00D421A1">
        <w:rPr>
          <w:rFonts w:ascii="Symbol" w:hAnsi="Symbol" w:cs="Times New Roman"/>
          <w:i/>
          <w:sz w:val="18"/>
          <w:szCs w:val="18"/>
        </w:rPr>
        <w:t></w:t>
      </w:r>
      <w:r w:rsidRPr="00D421A1">
        <w:rPr>
          <w:rFonts w:ascii="Symbol" w:hAnsi="Symbol" w:cs="Times New Roman"/>
          <w:i/>
          <w:sz w:val="18"/>
          <w:szCs w:val="18"/>
        </w:rPr>
        <w:t></w:t>
      </w:r>
      <w:r w:rsidRPr="00D421A1">
        <w:rPr>
          <w:rFonts w:ascii="Symbol" w:hAnsi="Symbol" w:cs="Times New Roman"/>
          <w:sz w:val="18"/>
          <w:szCs w:val="18"/>
        </w:rPr>
        <w:t></w:t>
      </w:r>
      <w:r w:rsidRPr="00D421A1">
        <w:rPr>
          <w:rFonts w:ascii="Symbol" w:hAnsi="Symbol" w:cs="Times New Roman"/>
          <w:sz w:val="18"/>
          <w:szCs w:val="18"/>
        </w:rPr>
        <w:t></w:t>
      </w:r>
      <w:r w:rsidRPr="00D421A1">
        <w:rPr>
          <w:rFonts w:ascii="Times New Roman" w:hAnsi="Times New Roman" w:cs="Times New Roman"/>
          <w:sz w:val="18"/>
          <w:szCs w:val="18"/>
        </w:rPr>
        <w:t xml:space="preserve">angles in polypeptides and proteins, clearly shows the existence of multiple regions of minimal free energy, corresponding to the different secondary structure elements characterizing folded polypeptides.  </w:t>
      </w:r>
    </w:p>
    <w:p w14:paraId="05F4FEEC" w14:textId="3B02390A"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In C</w:t>
      </w:r>
      <w:r w:rsidRPr="00D421A1">
        <w:rPr>
          <w:rFonts w:ascii="Symbol" w:hAnsi="Symbol" w:cs="Times New Roman"/>
          <w:sz w:val="18"/>
          <w:szCs w:val="18"/>
        </w:rPr>
        <w:t></w:t>
      </w:r>
      <w:r w:rsidRPr="00D421A1">
        <w:rPr>
          <w:rFonts w:ascii="Times New Roman" w:hAnsi="Times New Roman" w:cs="Times New Roman"/>
          <w:sz w:val="18"/>
          <w:szCs w:val="18"/>
        </w:rPr>
        <w:t>-based CG representations of backbone chains, the two-dimensional Ramachandran space is reduced to one bending parameter (angle</w:t>
      </w:r>
      <w:r w:rsidRPr="00D421A1">
        <w:rPr>
          <w:rFonts w:ascii="Symbol" w:hAnsi="Symbol" w:cs="Times New Roman"/>
          <w:sz w:val="18"/>
          <w:szCs w:val="18"/>
        </w:rPr>
        <w:t></w:t>
      </w:r>
      <w:r w:rsidRPr="00D421A1">
        <w:rPr>
          <w:rFonts w:ascii="Symbol" w:hAnsi="Symbol" w:cs="Times New Roman"/>
          <w:sz w:val="18"/>
          <w:szCs w:val="18"/>
        </w:rPr>
        <w:t></w:t>
      </w:r>
      <w:r w:rsidRPr="00D421A1">
        <w:rPr>
          <w:rFonts w:ascii="Times New Roman" w:hAnsi="Times New Roman" w:cs="Times New Roman"/>
          <w:sz w:val="18"/>
          <w:szCs w:val="18"/>
        </w:rPr>
        <w:t xml:space="preserve"> in Figure 5).</w:t>
      </w:r>
      <w:hyperlink w:anchor="_ENREF_65" w:tooltip="Tozzini, 2010 #58"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&lt;EndNote&gt;&lt;Cite&gt;&lt;Author&gt;Tozzini&lt;/Author&gt;&lt;Year&gt;2010&lt;/Year&gt;&lt;RecNum&gt;58&lt;/RecNum&gt;&lt;DisplayText&gt;&lt;style face="superscript"&gt;65&lt;/style&gt;&lt;/DisplayText&gt;&lt;record&gt;&lt;rec-number&gt;58&lt;/rec-number&gt;&lt;foreign-keys&gt;&lt;key app="EN" db-id="02pxvzrwkspp2hexfr15ztab9va2zt52sd9w"&gt;58&lt;/key&gt;&lt;/foreign-keys&gt;&lt;ref-type name="Journal Article"&gt;17&lt;/ref-type&gt;&lt;contributors&gt;&lt;authors&gt;&lt;author&gt;Tozzini, V.&lt;/author&gt;&lt;/authors&gt;&lt;/contributors&gt;&lt;auth-address&gt;Tozzini, V&amp;#xD;CNR, Scuola Normale Super, Ist Nanosci, NEST, Piazza San Silvestro 12, I-56127 Pisa, Italy&amp;#xD;CNR, Scuola Normale Super, Ist Nanosci, NEST, Piazza San Silvestro 12, I-56127 Pisa, Italy&amp;#xD;CNR, Scuola Normale Super, Ist Nanosci, NEST, I-56127 Pisa, Italy&lt;/auth-address&gt;&lt;titles&gt;&lt;title&gt;Minimalist models for proteins: a comparative analysis&lt;/title&gt;&lt;secondary-title&gt;Quarterly Reviews of Biophysics&lt;/secondary-title&gt;&lt;alt-title&gt;Q Rev Biophys&lt;/alt-title&gt;&lt;/titles&gt;&lt;pages&gt;333-371&lt;/pages&gt;&lt;volume&gt;43&lt;/volume&gt;&lt;number&gt;3&lt;/number&gt;&lt;keywords&gt;&lt;keyword&gt;elastic network models&lt;/keyword&gt;&lt;keyword&gt;coarse-grained models&lt;/keyword&gt;&lt;keyword&gt;molecular-dynamics simulations&lt;/keyword&gt;&lt;keyword&gt;force-field&lt;/keyword&gt;&lt;keyword&gt;globular-proteins&lt;/keyword&gt;&lt;keyword&gt;hiv-1 protease&lt;/keyword&gt;&lt;keyword&gt;atomistic simulations&lt;/keyword&gt;&lt;keyword&gt;biomolecular systems&lt;/keyword&gt;&lt;keyword&gt;residue potentials&lt;/keyword&gt;&lt;keyword&gt;hydrogen-bonds&lt;/keyword&gt;&lt;/keywords&gt;&lt;dates&gt;&lt;year&gt;2010&lt;/year&gt;&lt;pub-dates&gt;&lt;date&gt;Aug&lt;/date&gt;&lt;/pub-dates&gt;&lt;/dates&gt;&lt;isbn&gt;0033-5835&lt;/isbn&gt;&lt;accession-num&gt;WOS:000283818800002&lt;/accession-num&gt;&lt;urls&gt;&lt;related-urls&gt;&lt;url&gt;&amp;lt;Go to ISI&amp;gt;://WOS:000283818800002&lt;/url&gt;&lt;/related-urls&gt;&lt;/urls&gt;&lt;electronic-resource-num&gt;Doi 10.1017/S0033583510000132&lt;/electronic-resource-num&gt;&lt;language&gt;English&lt;/language&gt;&lt;/record&gt;&lt;/Cite&gt;&lt;/EndNote&gt;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65</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The most common secondary structure elements: </w:t>
      </w:r>
      <w:r w:rsidRPr="00D421A1">
        <w:rPr>
          <w:rFonts w:ascii="Symbol" w:hAnsi="Symbol" w:cs="Times New Roman"/>
          <w:sz w:val="18"/>
          <w:szCs w:val="18"/>
        </w:rPr>
        <w:t></w:t>
      </w:r>
      <w:r w:rsidRPr="00D421A1">
        <w:rPr>
          <w:rFonts w:ascii="Times New Roman" w:hAnsi="Times New Roman" w:cs="Times New Roman"/>
          <w:sz w:val="18"/>
          <w:szCs w:val="18"/>
        </w:rPr>
        <w:t xml:space="preserve">-helices and </w:t>
      </w:r>
      <w:r w:rsidRPr="00D421A1">
        <w:rPr>
          <w:rFonts w:ascii="Symbol" w:hAnsi="Symbol" w:cs="Times New Roman"/>
          <w:sz w:val="18"/>
          <w:szCs w:val="18"/>
        </w:rPr>
        <w:t></w:t>
      </w:r>
      <w:r w:rsidRPr="00D421A1">
        <w:rPr>
          <w:rFonts w:ascii="Times New Roman" w:hAnsi="Times New Roman" w:cs="Times New Roman"/>
          <w:sz w:val="18"/>
          <w:szCs w:val="18"/>
        </w:rPr>
        <w:t xml:space="preserve">-sheets correspond to two well-separated values of </w:t>
      </w:r>
      <w:r w:rsidRPr="00D421A1">
        <w:rPr>
          <w:rFonts w:ascii="Symbol" w:hAnsi="Symbol" w:cs="Times New Roman"/>
          <w:sz w:val="18"/>
          <w:szCs w:val="18"/>
        </w:rPr>
        <w:t></w:t>
      </w:r>
      <w:r w:rsidRPr="00D421A1">
        <w:rPr>
          <w:rFonts w:ascii="Times New Roman" w:hAnsi="Times New Roman" w:cs="Times New Roman"/>
          <w:sz w:val="18"/>
          <w:szCs w:val="18"/>
        </w:rPr>
        <w:t xml:space="preserve"> (~90</w:t>
      </w:r>
      <w:r w:rsidRPr="00D421A1">
        <w:rPr>
          <w:rFonts w:ascii="Times New Roman" w:hAnsi="Times New Roman" w:cs="Times New Roman"/>
          <w:sz w:val="18"/>
          <w:szCs w:val="18"/>
          <w:vertAlign w:val="superscript"/>
        </w:rPr>
        <w:t>o</w:t>
      </w:r>
      <w:r w:rsidRPr="00D421A1">
        <w:rPr>
          <w:rFonts w:ascii="Times New Roman" w:hAnsi="Times New Roman" w:cs="Times New Roman"/>
          <w:sz w:val="18"/>
          <w:szCs w:val="18"/>
        </w:rPr>
        <w:t xml:space="preserve"> for the </w:t>
      </w:r>
      <w:r w:rsidRPr="00D421A1">
        <w:rPr>
          <w:rFonts w:ascii="Symbol" w:hAnsi="Symbol" w:cs="Times New Roman"/>
          <w:sz w:val="18"/>
          <w:szCs w:val="18"/>
        </w:rPr>
        <w:t></w:t>
      </w:r>
      <w:r w:rsidRPr="00D421A1">
        <w:rPr>
          <w:rFonts w:ascii="Times New Roman" w:hAnsi="Times New Roman" w:cs="Times New Roman"/>
          <w:sz w:val="18"/>
          <w:szCs w:val="18"/>
        </w:rPr>
        <w:t>-helix and between 120</w:t>
      </w:r>
      <w:r w:rsidRPr="00D421A1">
        <w:rPr>
          <w:rFonts w:ascii="Times New Roman" w:hAnsi="Times New Roman" w:cs="Times New Roman"/>
          <w:sz w:val="18"/>
          <w:szCs w:val="18"/>
          <w:vertAlign w:val="superscript"/>
        </w:rPr>
        <w:t>o</w:t>
      </w:r>
      <w:r w:rsidRPr="00D421A1">
        <w:rPr>
          <w:rFonts w:ascii="Times New Roman" w:hAnsi="Times New Roman" w:cs="Times New Roman"/>
          <w:sz w:val="18"/>
          <w:szCs w:val="18"/>
        </w:rPr>
        <w:t xml:space="preserve"> and 140</w:t>
      </w:r>
      <w:r w:rsidRPr="00D421A1">
        <w:rPr>
          <w:rFonts w:ascii="Times New Roman" w:hAnsi="Times New Roman" w:cs="Times New Roman"/>
          <w:sz w:val="18"/>
          <w:szCs w:val="18"/>
          <w:vertAlign w:val="superscript"/>
        </w:rPr>
        <w:t>o</w:t>
      </w:r>
      <w:r w:rsidRPr="00D421A1">
        <w:rPr>
          <w:rFonts w:ascii="Times New Roman" w:hAnsi="Times New Roman" w:cs="Times New Roman"/>
          <w:sz w:val="18"/>
          <w:szCs w:val="18"/>
        </w:rPr>
        <w:t xml:space="preserve"> for the </w:t>
      </w:r>
      <w:r w:rsidRPr="00D421A1">
        <w:rPr>
          <w:rFonts w:ascii="Symbol" w:hAnsi="Symbol" w:cs="Times New Roman"/>
          <w:sz w:val="18"/>
          <w:szCs w:val="18"/>
        </w:rPr>
        <w:t></w:t>
      </w:r>
      <w:r w:rsidRPr="00D421A1">
        <w:rPr>
          <w:rFonts w:ascii="Times New Roman" w:hAnsi="Times New Roman" w:cs="Times New Roman"/>
          <w:sz w:val="18"/>
          <w:szCs w:val="18"/>
        </w:rPr>
        <w:t xml:space="preserve">-sheet). This simple </w:t>
      </w:r>
      <w:r w:rsidRPr="00D421A1">
        <w:rPr>
          <w:rFonts w:ascii="Times New Roman" w:hAnsi="Times New Roman" w:cs="Times New Roman"/>
          <w:sz w:val="18"/>
          <w:szCs w:val="18"/>
        </w:rPr>
        <w:lastRenderedPageBreak/>
        <w:t xml:space="preserve">example is sufficient to explain how a CG potential that aims at exploring thermodynamically accessible protein conformations and/or folding events cannot use a simple harmonic approximation for the angular terms, but it requires more complicated functional forms allowing multiple minima. </w:t>
      </w:r>
    </w:p>
    <w:p w14:paraId="22E45869" w14:textId="7D8DE1A1"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For example, a work by </w:t>
      </w:r>
      <w:proofErr w:type="spellStart"/>
      <w:r w:rsidRPr="00D421A1">
        <w:rPr>
          <w:rFonts w:ascii="Times New Roman" w:hAnsi="Times New Roman" w:cs="Times New Roman"/>
          <w:sz w:val="18"/>
          <w:szCs w:val="18"/>
        </w:rPr>
        <w:t>Tozzini</w:t>
      </w:r>
      <w:proofErr w:type="spellEnd"/>
      <w:r w:rsidRPr="00D421A1">
        <w:rPr>
          <w:rFonts w:ascii="Times New Roman" w:hAnsi="Times New Roman" w:cs="Times New Roman"/>
          <w:sz w:val="18"/>
          <w:szCs w:val="18"/>
        </w:rPr>
        <w:t xml:space="preserve"> eta al. in 2006 showed that it is possible to map the (</w:t>
      </w:r>
      <w:r w:rsidRPr="00D421A1">
        <w:rPr>
          <w:rFonts w:ascii="Symbol" w:hAnsi="Symbol" w:cs="Times New Roman"/>
          <w:i/>
          <w:sz w:val="18"/>
          <w:szCs w:val="18"/>
        </w:rPr>
        <w:t></w:t>
      </w:r>
      <w:r w:rsidRPr="00D421A1">
        <w:rPr>
          <w:rFonts w:ascii="Symbol" w:hAnsi="Symbol" w:cs="Times New Roman"/>
          <w:i/>
          <w:sz w:val="18"/>
          <w:szCs w:val="18"/>
        </w:rPr>
        <w:t></w:t>
      </w:r>
      <w:r w:rsidRPr="00D421A1">
        <w:rPr>
          <w:rFonts w:ascii="Symbol" w:hAnsi="Symbol" w:cs="Times New Roman"/>
          <w:i/>
          <w:sz w:val="18"/>
          <w:szCs w:val="18"/>
        </w:rPr>
        <w:t></w:t>
      </w:r>
      <w:r w:rsidRPr="00D421A1">
        <w:rPr>
          <w:rFonts w:ascii="Symbol" w:hAnsi="Symbol" w:cs="Times New Roman"/>
          <w:i/>
          <w:sz w:val="18"/>
          <w:szCs w:val="18"/>
        </w:rPr>
        <w:t></w:t>
      </w:r>
      <w:r w:rsidRPr="00D421A1">
        <w:rPr>
          <w:rFonts w:ascii="Symbol" w:hAnsi="Symbol" w:cs="Times New Roman"/>
          <w:sz w:val="18"/>
          <w:szCs w:val="18"/>
        </w:rPr>
        <w:t></w:t>
      </w:r>
      <w:r w:rsidRPr="00D421A1">
        <w:rPr>
          <w:rFonts w:ascii="Symbol" w:hAnsi="Symbol" w:cs="Times New Roman"/>
          <w:sz w:val="18"/>
          <w:szCs w:val="18"/>
        </w:rPr>
        <w:t></w:t>
      </w:r>
      <w:r w:rsidRPr="00D421A1">
        <w:rPr>
          <w:rFonts w:ascii="Times New Roman" w:hAnsi="Times New Roman" w:cs="Times New Roman"/>
          <w:sz w:val="18"/>
          <w:szCs w:val="18"/>
        </w:rPr>
        <w:t xml:space="preserve">space in an analytical way using the angle </w:t>
      </w:r>
      <w:r w:rsidRPr="00D421A1">
        <w:rPr>
          <w:rFonts w:ascii="Symbol" w:hAnsi="Symbol" w:cs="Times New Roman"/>
          <w:sz w:val="18"/>
          <w:szCs w:val="18"/>
        </w:rPr>
        <w:t></w:t>
      </w:r>
      <w:r w:rsidRPr="00D421A1">
        <w:rPr>
          <w:rFonts w:ascii="Times New Roman" w:hAnsi="Times New Roman" w:cs="Times New Roman"/>
          <w:sz w:val="18"/>
          <w:szCs w:val="18"/>
        </w:rPr>
        <w:t xml:space="preserve"> in combination with the dihedral angle </w:t>
      </w:r>
      <w:r w:rsidRPr="00D421A1">
        <w:rPr>
          <w:rFonts w:ascii="Symbol" w:hAnsi="Symbol" w:cs="Times New Roman"/>
          <w:sz w:val="18"/>
          <w:szCs w:val="18"/>
        </w:rPr>
        <w:t></w:t>
      </w:r>
      <w:r w:rsidRPr="00D421A1">
        <w:rPr>
          <w:rFonts w:ascii="Times New Roman" w:hAnsi="Times New Roman" w:cs="Times New Roman"/>
          <w:sz w:val="18"/>
          <w:szCs w:val="18"/>
        </w:rPr>
        <w:t xml:space="preserve"> formed by four consecutive beads</w:t>
      </w:r>
      <w:hyperlink w:anchor="_ENREF_56" w:tooltip="Tozzini, 2006 #60"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&lt;EndNote&gt;&lt;Cite&gt;&lt;Author&gt;Tozzini&lt;/Author&gt;&lt;Year&gt;2006&lt;/Year&gt;&lt;RecNum&gt;60&lt;/RecNum&gt;&lt;DisplayText&gt;&lt;style face="superscript"&gt;56&lt;/style&gt;&lt;/DisplayText&gt;&lt;record&gt;&lt;rec-number&gt;60&lt;/rec-number&gt;&lt;foreign-keys&gt;&lt;key app="EN" db-id="02pxvzrwkspp2hexfr15ztab9va2zt52sd9w"&gt;60&lt;/key&gt;&lt;/foreign-keys&gt;&lt;ref-type name="Journal Article"&gt;17&lt;/ref-type&gt;&lt;contributors&gt;&lt;authors&gt;&lt;author&gt;Tozzini, V.&lt;/author&gt;&lt;author&gt;Rocchia, W.&lt;/author&gt;&lt;author&gt;McCammon, J. A.&lt;/author&gt;&lt;/authors&gt;&lt;/contributors&gt;&lt;auth-address&gt;Tozzini, V&amp;#xD;Scuola Normale Super Pisa, NEST, Piazza Cavalieri 7, I-56126 Pisa, Italy&amp;#xD;Scuola Normale Super Pisa, NEST, Piazza Cavalieri 7, I-56126 Pisa, Italy&amp;#xD;Scuola Normale Super Pisa, NEST, I-56126 Pisa, Italy&amp;#xD;Univ Calif San Diego, Dept Pharmacol, Howard Hughes Med Inst, Ctr Theoret Biol Phys,Dept Chem &amp;amp; Biochem, La Jolla, CA 92093 USA&lt;/auth-address&gt;&lt;titles&gt;&lt;title&gt;Mapping all-atom models onto one-bead coarse-grained models: General properties and applications to a minimal polypeptide model&lt;/title&gt;&lt;secondary-title&gt;Journal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667-673&lt;/pages&gt;&lt;volume&gt;2&lt;/volume&gt;&lt;number&gt;3&lt;/number&gt;&lt;keywords&gt;&lt;keyword&gt;simulation&lt;/keyword&gt;&lt;keyword&gt;proteins&lt;/keyword&gt;&lt;keyword&gt;dynamics&lt;/keyword&gt;&lt;keyword&gt;potentials&lt;/keyword&gt;&lt;keyword&gt;transition&lt;/keyword&gt;&lt;keyword&gt;peptides&lt;/keyword&gt;&lt;keyword&gt;helix&lt;/keyword&gt;&lt;/keywords&gt;&lt;dates&gt;&lt;year&gt;2006&lt;/year&gt;&lt;pub-dates&gt;&lt;date&gt;May&lt;/date&gt;&lt;/pub-dates&gt;&lt;/dates&gt;&lt;isbn&gt;1549-9618&lt;/isbn&gt;&lt;accession-num&gt;WOS:000237592700021&lt;/accession-num&gt;&lt;urls&gt;&lt;related-urls&gt;&lt;url&gt;&amp;lt;Go to ISI&amp;gt;://WOS:000237592700021&lt;/url&gt;&lt;/related-urls&gt;&lt;/urls&gt;&lt;electronic-resource-num&gt;Doi 10.1021/Ct050294k&lt;/electronic-resource-num&gt;&lt;language&gt;English&lt;/language&gt;&lt;/record&gt;&lt;/Cite&gt;&lt;/EndNote&gt;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56</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(Figure 5). </w:t>
      </w:r>
    </w:p>
    <w:p w14:paraId="2D208239" w14:textId="77777777" w:rsidR="004E6E37" w:rsidRDefault="004E6E37" w:rsidP="004E6E37">
      <w:pPr>
        <w:spacing w:line="276" w:lineRule="auto"/>
        <w:jc w:val="both"/>
        <w:rPr>
          <w:rFonts w:ascii="Times New Roman" w:hAnsi="Times New Roman" w:cs="Times New Roman"/>
          <w:sz w:val="18"/>
          <w:szCs w:val="18"/>
        </w:rPr>
      </w:pPr>
    </w:p>
    <w:p w14:paraId="383C9E41" w14:textId="77777777" w:rsidR="00891293" w:rsidRPr="00D421A1" w:rsidRDefault="00891293" w:rsidP="004E6E37">
      <w:pPr>
        <w:spacing w:line="276" w:lineRule="auto"/>
        <w:jc w:val="both"/>
        <w:rPr>
          <w:rFonts w:ascii="Times New Roman" w:hAnsi="Times New Roman" w:cs="Times New Roman"/>
          <w:sz w:val="18"/>
          <w:szCs w:val="18"/>
        </w:rPr>
      </w:pPr>
    </w:p>
    <w:p w14:paraId="53308286" w14:textId="77777777" w:rsidR="004E6E37" w:rsidRPr="00D421A1" w:rsidRDefault="004E6E37" w:rsidP="004E6E37">
      <w:pPr>
        <w:pStyle w:val="07DHeading"/>
      </w:pPr>
      <w:r w:rsidRPr="00D421A1">
        <w:t xml:space="preserve"> Non-bonded interactions: </w:t>
      </w:r>
    </w:p>
    <w:p w14:paraId="070C22E7" w14:textId="77777777" w:rsidR="004E6E37" w:rsidRPr="00D421A1" w:rsidRDefault="004E6E37" w:rsidP="004E6E37">
      <w:pPr>
        <w:spacing w:line="276" w:lineRule="auto"/>
        <w:jc w:val="both"/>
        <w:rPr>
          <w:rFonts w:ascii="Times New Roman" w:hAnsi="Times New Roman" w:cs="Times New Roman"/>
          <w:sz w:val="18"/>
          <w:szCs w:val="18"/>
        </w:rPr>
      </w:pPr>
    </w:p>
    <w:p w14:paraId="77A3B1AF"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Proper choice of bonded interactions can be applied to improve the specific elastic properties of the polymer chain at local sites. Similarly, more sophisticated modelling schemes can be applied to the non-bonded interaction terms of the potential function. In condensed-phase systems, non-bonded terms of the potential function constitute the most expensive part of the calculations. Therefore, it is desirable that these contributions are expressed in computationally affordable functional forms. </w:t>
      </w:r>
    </w:p>
    <w:p w14:paraId="5DE48880"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In atomistic models, non-bonded interactions are usually divided in electrostatic and van der Waals interactions, represented by Coulomb and </w:t>
      </w:r>
      <w:proofErr w:type="spellStart"/>
      <w:r w:rsidRPr="00D421A1">
        <w:rPr>
          <w:rFonts w:ascii="Times New Roman" w:hAnsi="Times New Roman" w:cs="Times New Roman"/>
          <w:sz w:val="18"/>
          <w:szCs w:val="18"/>
        </w:rPr>
        <w:t>Lennard</w:t>
      </w:r>
      <w:proofErr w:type="spellEnd"/>
      <w:r w:rsidRPr="00D421A1">
        <w:rPr>
          <w:rFonts w:ascii="Times New Roman" w:hAnsi="Times New Roman" w:cs="Times New Roman"/>
          <w:sz w:val="18"/>
          <w:szCs w:val="18"/>
        </w:rPr>
        <w:t>-Jones potentials (equation 3.1). The computational cost of an all-atom simulation is largely due to calculation of the long-ranged electrostatic interactions, which decay with a R</w:t>
      </w:r>
      <w:r w:rsidRPr="00D421A1">
        <w:rPr>
          <w:rFonts w:ascii="Times New Roman" w:hAnsi="Times New Roman" w:cs="Times New Roman"/>
          <w:sz w:val="18"/>
          <w:szCs w:val="18"/>
          <w:vertAlign w:val="superscript"/>
        </w:rPr>
        <w:t>-1</w:t>
      </w:r>
      <w:r w:rsidRPr="00D421A1">
        <w:rPr>
          <w:rFonts w:ascii="Times New Roman" w:hAnsi="Times New Roman" w:cs="Times New Roman"/>
          <w:sz w:val="18"/>
          <w:szCs w:val="18"/>
        </w:rPr>
        <w:t xml:space="preserve"> power only. It is widely assumed in several CG models that in most cases non-bonded interactions may be represented by shorter-range potentials than the Coulomb one. </w:t>
      </w:r>
    </w:p>
    <w:p w14:paraId="23556F24"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The electrostatic potential produced by a group of N charges in a point of space </w:t>
      </w:r>
      <w:proofErr w:type="spellStart"/>
      <w:r w:rsidRPr="00D421A1">
        <w:rPr>
          <w:rFonts w:ascii="Times New Roman" w:hAnsi="Times New Roman" w:cs="Times New Roman"/>
          <w:b/>
          <w:i/>
          <w:sz w:val="18"/>
          <w:szCs w:val="18"/>
        </w:rPr>
        <w:t>R</w:t>
      </w:r>
      <w:r w:rsidRPr="00D421A1">
        <w:rPr>
          <w:rFonts w:ascii="Times New Roman" w:hAnsi="Times New Roman" w:cs="Times New Roman"/>
          <w:i/>
          <w:sz w:val="18"/>
          <w:szCs w:val="18"/>
          <w:vertAlign w:val="subscript"/>
        </w:rPr>
        <w:t>j</w:t>
      </w:r>
      <w:proofErr w:type="spellEnd"/>
      <w:r w:rsidRPr="00D421A1">
        <w:rPr>
          <w:rFonts w:ascii="Times New Roman" w:hAnsi="Times New Roman" w:cs="Times New Roman"/>
          <w:sz w:val="18"/>
          <w:szCs w:val="18"/>
        </w:rPr>
        <w:t xml:space="preserve"> is given by the Coulomb sum:</w:t>
      </w:r>
    </w:p>
    <w:p w14:paraId="1F958D59" w14:textId="77777777" w:rsidR="004E6E37" w:rsidRPr="00D421A1" w:rsidRDefault="004E6E37" w:rsidP="004E6E37">
      <w:pPr>
        <w:spacing w:line="276" w:lineRule="auto"/>
        <w:jc w:val="both"/>
        <w:rPr>
          <w:rFonts w:ascii="Times New Roman" w:hAnsi="Times New Roman" w:cs="Times New Roman"/>
          <w:sz w:val="18"/>
          <w:szCs w:val="18"/>
        </w:rPr>
      </w:pPr>
    </w:p>
    <w:p w14:paraId="475C5DEF" w14:textId="77777777" w:rsidR="004E6E37" w:rsidRPr="00D421A1" w:rsidRDefault="004E6E37" w:rsidP="004E6E37">
      <w:pPr>
        <w:spacing w:line="276" w:lineRule="auto"/>
        <w:jc w:val="both"/>
        <w:rPr>
          <w:rFonts w:ascii="Times New Roman" w:hAnsi="Times New Roman" w:cs="Times New Roman"/>
          <w:sz w:val="18"/>
          <w:szCs w:val="18"/>
        </w:rPr>
      </w:pPr>
    </w:p>
    <w:p w14:paraId="3D8C620E" w14:textId="77777777" w:rsidR="004E6E37" w:rsidRPr="00D421A1" w:rsidRDefault="00CF293F" w:rsidP="004E6E37">
      <w:pPr>
        <w:spacing w:line="276" w:lineRule="auto"/>
        <w:jc w:val="both"/>
        <w:rPr>
          <w:rFonts w:ascii="Times New Roman" w:hAnsi="Times New Roman" w:cs="Times New Roman"/>
          <w:sz w:val="18"/>
          <w:szCs w:val="18"/>
        </w:rPr>
      </w:pPr>
      <m:oMath>
        <m:sSup>
          <m:sSupPr>
            <m:ctrlPr>
              <w:rPr>
                <w:rFonts w:ascii="Cambria Math" w:hAnsi="Cambria Math" w:cs="Times New Roman"/>
                <w:i/>
                <w:sz w:val="18"/>
                <w:szCs w:val="18"/>
              </w:rPr>
            </m:ctrlPr>
          </m:sSupPr>
          <m:e>
            <m:r>
              <w:rPr>
                <w:rFonts w:ascii="Cambria Math" w:hAnsi="Cambria Math" w:cs="Times New Roman"/>
                <w:sz w:val="18"/>
                <w:szCs w:val="18"/>
              </w:rPr>
              <m:t>V</m:t>
            </m:r>
          </m:e>
          <m:sup>
            <m:r>
              <w:rPr>
                <w:rFonts w:ascii="Cambria Math" w:hAnsi="Cambria Math" w:cs="Times New Roman"/>
                <w:sz w:val="18"/>
                <w:szCs w:val="18"/>
              </w:rPr>
              <m:t>C</m:t>
            </m:r>
          </m:sup>
        </m:sSup>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m:rPr>
                    <m:sty m:val="bi"/>
                  </m:rPr>
                  <w:rPr>
                    <w:rFonts w:ascii="Cambria Math" w:hAnsi="Cambria Math" w:cs="Times New Roman"/>
                    <w:sz w:val="18"/>
                    <w:szCs w:val="18"/>
                  </w:rPr>
                  <m:t>R</m:t>
                </m:r>
                <m:ctrlPr>
                  <w:rPr>
                    <w:rFonts w:ascii="Cambria Math" w:hAnsi="Cambria Math" w:cs="Times New Roman"/>
                    <w:b/>
                    <w:i/>
                    <w:sz w:val="18"/>
                    <w:szCs w:val="18"/>
                  </w:rPr>
                </m:ctrlPr>
              </m:e>
              <m:sub>
                <m:r>
                  <w:rPr>
                    <w:rFonts w:ascii="Cambria Math" w:hAnsi="Cambria Math" w:cs="Times New Roman"/>
                    <w:sz w:val="18"/>
                    <w:szCs w:val="18"/>
                  </w:rPr>
                  <m:t>j</m:t>
                </m:r>
              </m:sub>
            </m:sSub>
          </m:e>
        </m:d>
        <m:r>
          <w:rPr>
            <w:rFonts w:ascii="Cambria Math" w:hAnsi="Cambria Math" w:cs="Times New Roman"/>
            <w:sz w:val="18"/>
            <w:szCs w:val="18"/>
          </w:rPr>
          <m:t>=</m:t>
        </m:r>
        <m:nary>
          <m:naryPr>
            <m:chr m:val="∑"/>
            <m:limLoc m:val="undOvr"/>
            <m:ctrlPr>
              <w:rPr>
                <w:rFonts w:ascii="Cambria Math" w:hAnsi="Cambria Math" w:cs="Times New Roman"/>
                <w:i/>
                <w:sz w:val="18"/>
                <w:szCs w:val="18"/>
              </w:rPr>
            </m:ctrlPr>
          </m:naryPr>
          <m:sub>
            <m:r>
              <w:rPr>
                <w:rFonts w:ascii="STIXGeneral-Regular" w:hAnsi="STIXGeneral-Regular" w:cs="STIXGeneral-Regular"/>
                <w:sz w:val="18"/>
                <w:szCs w:val="18"/>
              </w:rPr>
              <m:t>i</m:t>
            </m:r>
            <m:r>
              <w:rPr>
                <w:rFonts w:ascii="Cambria Math" w:hAnsi="Cambria Math" w:cs="Times New Roman"/>
                <w:sz w:val="18"/>
                <w:szCs w:val="18"/>
              </w:rPr>
              <m:t>=1</m:t>
            </m:r>
          </m:sub>
          <m:sup>
            <m:r>
              <w:rPr>
                <w:rFonts w:ascii="STIXGeneral-Regular" w:hAnsi="STIXGeneral-Regular" w:cs="STIXGeneral-Regular"/>
                <w:sz w:val="18"/>
                <w:szCs w:val="18"/>
              </w:rPr>
              <m:t>N</m:t>
            </m:r>
          </m:sup>
          <m:e>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STIXGeneral-Regular" w:hAnsi="STIXGeneral-Regular" w:cs="STIXGeneral-Regular"/>
                        <w:sz w:val="18"/>
                        <w:szCs w:val="18"/>
                      </w:rPr>
                      <m:t>q</m:t>
                    </m:r>
                  </m:e>
                  <m:sub>
                    <m:r>
                      <w:rPr>
                        <w:rFonts w:ascii="STIXGeneral-Regular" w:hAnsi="STIXGeneral-Regular" w:cs="STIXGeneral-Regular"/>
                        <w:sz w:val="18"/>
                        <w:szCs w:val="18"/>
                      </w:rPr>
                      <m:t>i</m:t>
                    </m:r>
                  </m:sub>
                </m:sSub>
              </m:num>
              <m:den>
                <m:r>
                  <w:rPr>
                    <w:rFonts w:ascii="Cambria Math" w:hAnsi="Cambria Math" w:cs="Times New Roman"/>
                    <w:sz w:val="18"/>
                    <w:szCs w:val="18"/>
                  </w:rPr>
                  <m:t>|</m:t>
                </m:r>
                <m:sSub>
                  <m:sSubPr>
                    <m:ctrlPr>
                      <w:rPr>
                        <w:rFonts w:ascii="Cambria Math" w:hAnsi="Cambria Math" w:cs="Times New Roman"/>
                        <w:i/>
                        <w:sz w:val="18"/>
                        <w:szCs w:val="18"/>
                      </w:rPr>
                    </m:ctrlPr>
                  </m:sSubPr>
                  <m:e>
                    <m:r>
                      <m:rPr>
                        <m:sty m:val="bi"/>
                      </m:rPr>
                      <w:rPr>
                        <w:rFonts w:ascii="STIXGeneral-Regular" w:hAnsi="STIXGeneral-Regular" w:cs="STIXGeneral-Regular"/>
                        <w:sz w:val="18"/>
                        <w:szCs w:val="18"/>
                      </w:rPr>
                      <m:t>r</m:t>
                    </m:r>
                  </m:e>
                  <m:sub>
                    <m:r>
                      <w:rPr>
                        <w:rFonts w:ascii="STIXGeneral-Regular" w:hAnsi="STIXGeneral-Regular" w:cs="STIXGeneral-Regular"/>
                        <w:sz w:val="18"/>
                        <w:szCs w:val="18"/>
                      </w:rPr>
                      <m:t>i</m:t>
                    </m:r>
                  </m:sub>
                </m:sSub>
                <m:r>
                  <w:rPr>
                    <w:rFonts w:ascii="Cambria Math" w:hAnsi="Cambria Math" w:cs="Times New Roman"/>
                    <w:sz w:val="18"/>
                    <w:szCs w:val="18"/>
                  </w:rPr>
                  <m:t>-</m:t>
                </m:r>
                <m:sSub>
                  <m:sSubPr>
                    <m:ctrlPr>
                      <w:rPr>
                        <w:rFonts w:ascii="Cambria Math" w:hAnsi="Cambria Math" w:cs="Times New Roman"/>
                        <w:i/>
                        <w:sz w:val="18"/>
                        <w:szCs w:val="18"/>
                      </w:rPr>
                    </m:ctrlPr>
                  </m:sSubPr>
                  <m:e>
                    <m:r>
                      <m:rPr>
                        <m:sty m:val="bi"/>
                      </m:rPr>
                      <w:rPr>
                        <w:rFonts w:ascii="STIXGeneral-Regular" w:hAnsi="STIXGeneral-Regular" w:cs="STIXGeneral-Regular"/>
                        <w:sz w:val="18"/>
                        <w:szCs w:val="18"/>
                      </w:rPr>
                      <m:t>R</m:t>
                    </m:r>
                  </m:e>
                  <m:sub>
                    <m:r>
                      <w:rPr>
                        <w:rFonts w:ascii="STIXGeneral-Regular" w:hAnsi="STIXGeneral-Regular" w:cs="STIXGeneral-Regular"/>
                        <w:sz w:val="18"/>
                        <w:szCs w:val="18"/>
                      </w:rPr>
                      <m:t>j</m:t>
                    </m:r>
                  </m:sub>
                </m:sSub>
                <m:r>
                  <w:rPr>
                    <w:rFonts w:ascii="Cambria Math" w:hAnsi="Cambria Math" w:cs="Times New Roman"/>
                    <w:sz w:val="18"/>
                    <w:szCs w:val="18"/>
                  </w:rPr>
                  <m:t>|</m:t>
                </m:r>
              </m:den>
            </m:f>
          </m:e>
        </m:nary>
      </m:oMath>
      <w:r w:rsidR="004E6E37" w:rsidRPr="00D421A1">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(3.11)</w:t>
      </w:r>
    </w:p>
    <w:p w14:paraId="4D9A90D2" w14:textId="77777777" w:rsidR="004E6E37" w:rsidRPr="00D421A1" w:rsidRDefault="004E6E37" w:rsidP="004E6E37">
      <w:pPr>
        <w:spacing w:line="276" w:lineRule="auto"/>
        <w:jc w:val="both"/>
        <w:rPr>
          <w:rFonts w:ascii="Times New Roman" w:hAnsi="Times New Roman" w:cs="Times New Roman"/>
          <w:sz w:val="18"/>
          <w:szCs w:val="18"/>
        </w:rPr>
      </w:pPr>
    </w:p>
    <w:p w14:paraId="3DB2AB0C" w14:textId="77777777"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Where </w:t>
      </w:r>
      <w:proofErr w:type="spellStart"/>
      <w:proofErr w:type="gramStart"/>
      <w:r w:rsidRPr="00D421A1">
        <w:rPr>
          <w:rFonts w:ascii="Times New Roman" w:hAnsi="Times New Roman" w:cs="Times New Roman"/>
          <w:b/>
          <w:i/>
          <w:sz w:val="18"/>
          <w:szCs w:val="18"/>
        </w:rPr>
        <w:t>r</w:t>
      </w:r>
      <w:r w:rsidRPr="00D421A1">
        <w:rPr>
          <w:rFonts w:ascii="Times New Roman" w:hAnsi="Times New Roman" w:cs="Times New Roman"/>
          <w:i/>
          <w:sz w:val="18"/>
          <w:szCs w:val="18"/>
          <w:vertAlign w:val="subscript"/>
        </w:rPr>
        <w:t>i</w:t>
      </w:r>
      <w:proofErr w:type="spellEnd"/>
      <w:proofErr w:type="gramEnd"/>
      <w:r w:rsidRPr="00D421A1">
        <w:rPr>
          <w:rFonts w:ascii="Times New Roman" w:hAnsi="Times New Roman" w:cs="Times New Roman"/>
          <w:sz w:val="18"/>
          <w:szCs w:val="18"/>
        </w:rPr>
        <w:t xml:space="preserve"> describes the position of each charge</w:t>
      </w:r>
      <w:r w:rsidRPr="00D421A1">
        <w:rPr>
          <w:rFonts w:ascii="Times New Roman" w:hAnsi="Times New Roman" w:cs="Times New Roman"/>
          <w:i/>
          <w:sz w:val="18"/>
          <w:szCs w:val="18"/>
        </w:rPr>
        <w:t xml:space="preserve"> q</w:t>
      </w:r>
      <w:r w:rsidRPr="00D421A1">
        <w:rPr>
          <w:rFonts w:ascii="Times New Roman" w:hAnsi="Times New Roman" w:cs="Times New Roman"/>
          <w:i/>
          <w:sz w:val="18"/>
          <w:szCs w:val="18"/>
          <w:vertAlign w:val="subscript"/>
        </w:rPr>
        <w:t>i</w:t>
      </w:r>
      <w:r w:rsidRPr="00D421A1">
        <w:rPr>
          <w:rFonts w:ascii="Times New Roman" w:hAnsi="Times New Roman" w:cs="Times New Roman"/>
          <w:sz w:val="18"/>
          <w:szCs w:val="18"/>
        </w:rPr>
        <w:t xml:space="preserve">. The same potential can be approximated as a function of the only vector </w:t>
      </w:r>
      <w:r w:rsidRPr="00D421A1">
        <w:rPr>
          <w:rFonts w:ascii="Times New Roman" w:hAnsi="Times New Roman" w:cs="Times New Roman"/>
          <w:b/>
          <w:i/>
          <w:sz w:val="18"/>
          <w:szCs w:val="18"/>
        </w:rPr>
        <w:t xml:space="preserve">R </w:t>
      </w:r>
      <w:r w:rsidRPr="00D421A1">
        <w:rPr>
          <w:rFonts w:ascii="Times New Roman" w:hAnsi="Times New Roman" w:cs="Times New Roman"/>
          <w:sz w:val="18"/>
          <w:szCs w:val="18"/>
        </w:rPr>
        <w:t>= (</w:t>
      </w:r>
      <w:proofErr w:type="spellStart"/>
      <w:r w:rsidRPr="00D421A1">
        <w:rPr>
          <w:rFonts w:ascii="Times New Roman" w:hAnsi="Times New Roman" w:cs="Times New Roman"/>
          <w:b/>
          <w:i/>
          <w:sz w:val="18"/>
          <w:szCs w:val="18"/>
        </w:rPr>
        <w:t>R</w:t>
      </w:r>
      <w:r w:rsidRPr="00D421A1">
        <w:rPr>
          <w:rFonts w:ascii="Times New Roman" w:hAnsi="Times New Roman" w:cs="Times New Roman"/>
          <w:i/>
          <w:sz w:val="18"/>
          <w:szCs w:val="18"/>
          <w:vertAlign w:val="subscript"/>
        </w:rPr>
        <w:t>j</w:t>
      </w:r>
      <w:proofErr w:type="spellEnd"/>
      <w:r w:rsidRPr="00D421A1">
        <w:rPr>
          <w:rFonts w:ascii="Times New Roman" w:hAnsi="Times New Roman" w:cs="Times New Roman"/>
          <w:i/>
          <w:sz w:val="18"/>
          <w:szCs w:val="18"/>
          <w:vertAlign w:val="subscript"/>
        </w:rPr>
        <w:t xml:space="preserve"> </w:t>
      </w:r>
      <w:r w:rsidRPr="00D421A1">
        <w:rPr>
          <w:rFonts w:ascii="Times New Roman" w:hAnsi="Times New Roman" w:cs="Times New Roman"/>
          <w:sz w:val="18"/>
          <w:szCs w:val="18"/>
        </w:rPr>
        <w:t xml:space="preserve">- </w:t>
      </w:r>
      <w:proofErr w:type="spellStart"/>
      <w:r w:rsidRPr="00D421A1">
        <w:rPr>
          <w:rFonts w:ascii="Times New Roman" w:hAnsi="Times New Roman" w:cs="Times New Roman"/>
          <w:b/>
          <w:i/>
          <w:sz w:val="18"/>
          <w:szCs w:val="18"/>
        </w:rPr>
        <w:t>R</w:t>
      </w:r>
      <w:r w:rsidRPr="00D421A1">
        <w:rPr>
          <w:rFonts w:ascii="Times New Roman" w:hAnsi="Times New Roman" w:cs="Times New Roman"/>
          <w:i/>
          <w:sz w:val="18"/>
          <w:szCs w:val="18"/>
          <w:vertAlign w:val="subscript"/>
        </w:rPr>
        <w:t>q</w:t>
      </w:r>
      <w:proofErr w:type="spellEnd"/>
      <w:r w:rsidRPr="00D421A1">
        <w:rPr>
          <w:rFonts w:ascii="Times New Roman" w:hAnsi="Times New Roman" w:cs="Times New Roman"/>
          <w:sz w:val="18"/>
          <w:szCs w:val="18"/>
        </w:rPr>
        <w:t xml:space="preserve">) describing the distance of the point </w:t>
      </w:r>
      <w:proofErr w:type="spellStart"/>
      <w:proofErr w:type="gramStart"/>
      <w:r w:rsidRPr="00D421A1">
        <w:rPr>
          <w:rFonts w:ascii="Times New Roman" w:hAnsi="Times New Roman" w:cs="Times New Roman"/>
          <w:b/>
          <w:i/>
          <w:sz w:val="18"/>
          <w:szCs w:val="18"/>
        </w:rPr>
        <w:t>R</w:t>
      </w:r>
      <w:r w:rsidRPr="00D421A1">
        <w:rPr>
          <w:rFonts w:ascii="Times New Roman" w:hAnsi="Times New Roman" w:cs="Times New Roman"/>
          <w:i/>
          <w:sz w:val="18"/>
          <w:szCs w:val="18"/>
          <w:vertAlign w:val="subscript"/>
        </w:rPr>
        <w:t>j</w:t>
      </w:r>
      <w:proofErr w:type="spellEnd"/>
      <w:proofErr w:type="gramEnd"/>
      <w:r w:rsidRPr="00D421A1">
        <w:rPr>
          <w:rFonts w:ascii="Times New Roman" w:hAnsi="Times New Roman" w:cs="Times New Roman"/>
          <w:sz w:val="18"/>
          <w:szCs w:val="18"/>
          <w:vertAlign w:val="subscript"/>
        </w:rPr>
        <w:t xml:space="preserve"> </w:t>
      </w:r>
      <w:r w:rsidRPr="00D421A1">
        <w:rPr>
          <w:rFonts w:ascii="Times New Roman" w:hAnsi="Times New Roman" w:cs="Times New Roman"/>
          <w:sz w:val="18"/>
          <w:szCs w:val="18"/>
        </w:rPr>
        <w:t xml:space="preserve">from the centre of charge distribution </w:t>
      </w:r>
      <w:proofErr w:type="spellStart"/>
      <w:r w:rsidRPr="00D421A1">
        <w:rPr>
          <w:rFonts w:ascii="Times New Roman" w:hAnsi="Times New Roman" w:cs="Times New Roman"/>
          <w:b/>
          <w:i/>
          <w:sz w:val="18"/>
          <w:szCs w:val="18"/>
        </w:rPr>
        <w:t>R</w:t>
      </w:r>
      <w:r w:rsidRPr="00D421A1">
        <w:rPr>
          <w:rFonts w:ascii="Times New Roman" w:hAnsi="Times New Roman" w:cs="Times New Roman"/>
          <w:i/>
          <w:sz w:val="18"/>
          <w:szCs w:val="18"/>
          <w:vertAlign w:val="subscript"/>
        </w:rPr>
        <w:t>q</w:t>
      </w:r>
      <w:proofErr w:type="spellEnd"/>
      <w:r w:rsidRPr="00D421A1">
        <w:rPr>
          <w:rFonts w:ascii="Times New Roman" w:hAnsi="Times New Roman" w:cs="Times New Roman"/>
          <w:sz w:val="18"/>
          <w:szCs w:val="18"/>
        </w:rPr>
        <w:t xml:space="preserve">. This approximation is the well-known expansion in </w:t>
      </w:r>
      <w:proofErr w:type="spellStart"/>
      <w:r w:rsidRPr="00D421A1">
        <w:rPr>
          <w:rFonts w:ascii="Times New Roman" w:hAnsi="Times New Roman" w:cs="Times New Roman"/>
          <w:sz w:val="18"/>
          <w:szCs w:val="18"/>
        </w:rPr>
        <w:t>multipoles</w:t>
      </w:r>
      <w:proofErr w:type="spellEnd"/>
      <w:r w:rsidRPr="00D421A1">
        <w:rPr>
          <w:rFonts w:ascii="Times New Roman" w:hAnsi="Times New Roman" w:cs="Times New Roman"/>
          <w:sz w:val="18"/>
          <w:szCs w:val="18"/>
        </w:rPr>
        <w:t xml:space="preserve">:  </w:t>
      </w:r>
    </w:p>
    <w:p w14:paraId="0A58AE46" w14:textId="77777777" w:rsidR="004E6E37" w:rsidRPr="00D421A1" w:rsidRDefault="004E6E37" w:rsidP="004E6E37">
      <w:pPr>
        <w:spacing w:line="276" w:lineRule="auto"/>
        <w:jc w:val="both"/>
        <w:rPr>
          <w:rFonts w:ascii="Times New Roman" w:hAnsi="Times New Roman" w:cs="Times New Roman"/>
          <w:sz w:val="18"/>
          <w:szCs w:val="18"/>
        </w:rPr>
      </w:pPr>
    </w:p>
    <w:p w14:paraId="07226EC7" w14:textId="77777777" w:rsidR="004E6E37" w:rsidRPr="00D421A1" w:rsidRDefault="004E6E37" w:rsidP="004E6E37">
      <w:pPr>
        <w:spacing w:line="276" w:lineRule="auto"/>
        <w:jc w:val="both"/>
        <w:rPr>
          <w:rFonts w:ascii="Times New Roman" w:hAnsi="Times New Roman" w:cs="Times New Roman"/>
          <w:sz w:val="18"/>
          <w:szCs w:val="18"/>
        </w:rPr>
      </w:pPr>
    </w:p>
    <w:p w14:paraId="4F007660" w14:textId="77777777" w:rsidR="004E6E37" w:rsidRPr="00D421A1" w:rsidRDefault="00CF293F" w:rsidP="004E6E37">
      <w:pPr>
        <w:spacing w:line="276" w:lineRule="auto"/>
        <w:jc w:val="both"/>
        <w:rPr>
          <w:rFonts w:ascii="Times New Roman" w:hAnsi="Times New Roman" w:cs="Times New Roman"/>
          <w:sz w:val="18"/>
          <w:szCs w:val="18"/>
        </w:rPr>
      </w:pPr>
      <m:oMath>
        <m:sSup>
          <m:sSupPr>
            <m:ctrlPr>
              <w:rPr>
                <w:rFonts w:ascii="Cambria Math" w:hAnsi="Cambria Math" w:cs="Times New Roman"/>
                <w:i/>
                <w:sz w:val="18"/>
                <w:szCs w:val="18"/>
              </w:rPr>
            </m:ctrlPr>
          </m:sSupPr>
          <m:e>
            <m:r>
              <w:rPr>
                <w:rFonts w:ascii="Cambria Math" w:hAnsi="Cambria Math" w:cs="Times New Roman"/>
                <w:sz w:val="18"/>
                <w:szCs w:val="18"/>
              </w:rPr>
              <m:t>V</m:t>
            </m:r>
          </m:e>
          <m:sup>
            <m:r>
              <w:rPr>
                <w:rFonts w:ascii="Cambria Math" w:hAnsi="Cambria Math" w:cs="Times New Roman"/>
                <w:sz w:val="18"/>
                <w:szCs w:val="18"/>
              </w:rPr>
              <m:t>C</m:t>
            </m:r>
          </m:sup>
        </m:sSup>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m:rPr>
                    <m:sty m:val="bi"/>
                  </m:rPr>
                  <w:rPr>
                    <w:rFonts w:ascii="STIXGeneral-Regular" w:hAnsi="STIXGeneral-Regular" w:cs="STIXGeneral-Regular"/>
                    <w:sz w:val="18"/>
                    <w:szCs w:val="18"/>
                  </w:rPr>
                  <m:t>R</m:t>
                </m:r>
                <m:ctrlPr>
                  <w:rPr>
                    <w:rFonts w:ascii="Cambria Math" w:hAnsi="Cambria Math" w:cs="Times New Roman"/>
                    <w:b/>
                    <w:i/>
                    <w:sz w:val="18"/>
                    <w:szCs w:val="18"/>
                  </w:rPr>
                </m:ctrlPr>
              </m:e>
              <m:sub>
                <m:r>
                  <w:rPr>
                    <w:rFonts w:ascii="STIXGeneral-Regular" w:hAnsi="STIXGeneral-Regular" w:cs="STIXGeneral-Regular"/>
                    <w:sz w:val="18"/>
                    <w:szCs w:val="18"/>
                  </w:rPr>
                  <m:t>j</m:t>
                </m:r>
              </m:sub>
            </m:sSub>
          </m:e>
        </m:d>
        <m:r>
          <w:rPr>
            <w:rFonts w:ascii="Cambria Math" w:hAnsi="Cambria Math" w:cs="Times New Roman"/>
            <w:sz w:val="18"/>
            <w:szCs w:val="18"/>
          </w:rPr>
          <m:t>≈</m:t>
        </m:r>
        <m:f>
          <m:fPr>
            <m:ctrlPr>
              <w:rPr>
                <w:rFonts w:ascii="Cambria Math" w:hAnsi="Cambria Math" w:cs="Times New Roman"/>
                <w:i/>
                <w:sz w:val="18"/>
                <w:szCs w:val="18"/>
              </w:rPr>
            </m:ctrlPr>
          </m:fPr>
          <m:num>
            <m:r>
              <w:rPr>
                <w:rFonts w:ascii="STIXGeneral-Regular" w:hAnsi="STIXGeneral-Regular" w:cs="STIXGeneral-Regular"/>
                <w:sz w:val="18"/>
                <w:szCs w:val="18"/>
              </w:rPr>
              <m:t>Q</m:t>
            </m:r>
          </m:num>
          <m:den>
            <m:d>
              <m:dPr>
                <m:begChr m:val="|"/>
                <m:endChr m:val="|"/>
                <m:ctrlPr>
                  <w:rPr>
                    <w:rFonts w:ascii="Cambria Math" w:hAnsi="Cambria Math" w:cs="Times New Roman"/>
                    <w:i/>
                    <w:sz w:val="18"/>
                    <w:szCs w:val="18"/>
                  </w:rPr>
                </m:ctrlPr>
              </m:dPr>
              <m:e>
                <m:r>
                  <m:rPr>
                    <m:sty m:val="bi"/>
                  </m:rPr>
                  <w:rPr>
                    <w:rFonts w:ascii="STIXGeneral-Regular" w:hAnsi="STIXGeneral-Regular" w:cs="STIXGeneral-Regular"/>
                    <w:sz w:val="18"/>
                    <w:szCs w:val="18"/>
                  </w:rPr>
                  <m:t>R</m:t>
                </m:r>
              </m:e>
            </m:d>
          </m:den>
        </m:f>
        <m:r>
          <w:rPr>
            <w:rFonts w:ascii="Cambria Math" w:hAnsi="Cambria Math" w:cs="Times New Roman"/>
            <w:sz w:val="18"/>
            <w:szCs w:val="18"/>
          </w:rPr>
          <m:t>+</m:t>
        </m:r>
        <m:f>
          <m:fPr>
            <m:ctrlPr>
              <w:rPr>
                <w:rFonts w:ascii="Cambria Math" w:hAnsi="Cambria Math" w:cs="Times New Roman"/>
                <w:i/>
                <w:sz w:val="18"/>
                <w:szCs w:val="18"/>
              </w:rPr>
            </m:ctrlPr>
          </m:fPr>
          <m:num>
            <m:r>
              <m:rPr>
                <m:sty m:val="bi"/>
              </m:rPr>
              <w:rPr>
                <w:rFonts w:ascii="STIXGeneral-Regular" w:hAnsi="STIXGeneral-Regular" w:cs="STIXGeneral-Regular"/>
                <w:sz w:val="18"/>
                <w:szCs w:val="18"/>
              </w:rPr>
              <m:t>μ</m:t>
            </m:r>
            <m:r>
              <m:rPr>
                <m:sty m:val="bi"/>
              </m:rPr>
              <w:rPr>
                <w:rFonts w:ascii="Cambria Math" w:hAnsi="Cambria Math" w:cs="Times New Roman"/>
                <w:sz w:val="18"/>
                <w:szCs w:val="18"/>
              </w:rPr>
              <m:t>∙</m:t>
            </m:r>
            <m:r>
              <m:rPr>
                <m:sty m:val="bi"/>
              </m:rPr>
              <w:rPr>
                <w:rFonts w:ascii="STIXGeneral-Regular" w:hAnsi="STIXGeneral-Regular" w:cs="STIXGeneral-Regular"/>
                <w:sz w:val="18"/>
                <w:szCs w:val="18"/>
              </w:rPr>
              <m:t>R</m:t>
            </m:r>
          </m:num>
          <m:den>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m:rPr>
                        <m:sty m:val="bi"/>
                      </m:rPr>
                      <w:rPr>
                        <w:rFonts w:ascii="STIXGeneral-Regular" w:hAnsi="STIXGeneral-Regular" w:cs="STIXGeneral-Regular"/>
                        <w:sz w:val="18"/>
                        <w:szCs w:val="18"/>
                      </w:rPr>
                      <m:t>R</m:t>
                    </m:r>
                  </m:e>
                </m:d>
              </m:e>
              <m:sup>
                <m:r>
                  <w:rPr>
                    <w:rFonts w:ascii="Cambria Math" w:hAnsi="Cambria Math" w:cs="Times New Roman"/>
                    <w:sz w:val="18"/>
                    <w:szCs w:val="18"/>
                  </w:rPr>
                  <m:t>3</m:t>
                </m:r>
              </m:sup>
            </m:sSup>
          </m:den>
        </m:f>
        <m:r>
          <w:rPr>
            <w:rFonts w:ascii="Cambria Math" w:hAnsi="Cambria Math" w:cs="Times New Roman"/>
            <w:sz w:val="18"/>
            <w:szCs w:val="18"/>
          </w:rPr>
          <m:t>+</m:t>
        </m:r>
        <m:r>
          <w:rPr>
            <w:rFonts w:ascii="STIXGeneral-Regular" w:hAnsi="STIXGeneral-Regular" w:cs="STIXGeneral-Regular"/>
            <w:sz w:val="18"/>
            <w:szCs w:val="18"/>
          </w:rPr>
          <m:t>V</m:t>
        </m:r>
        <m:d>
          <m:dPr>
            <m:ctrlPr>
              <w:rPr>
                <w:rFonts w:ascii="Cambria Math" w:hAnsi="Cambria Math" w:cs="Times New Roman"/>
                <w:i/>
                <w:sz w:val="18"/>
                <w:szCs w:val="18"/>
              </w:rPr>
            </m:ctrlPr>
          </m:dPr>
          <m:e>
            <m:r>
              <m:rPr>
                <m:scr m:val="double-struck"/>
              </m:rPr>
              <w:rPr>
                <w:rFonts w:ascii="Menlo Regular" w:hAnsi="Menlo Regular" w:cs="Menlo Regular"/>
                <w:sz w:val="18"/>
                <w:szCs w:val="18"/>
              </w:rPr>
              <m:t>Q</m:t>
            </m:r>
          </m:e>
        </m:d>
        <m:r>
          <w:rPr>
            <w:rFonts w:ascii="Cambria Math" w:hAnsi="Cambria Math" w:cs="Times New Roman"/>
            <w:sz w:val="18"/>
            <w:szCs w:val="18"/>
          </w:rPr>
          <m:t>+…</m:t>
        </m:r>
      </m:oMath>
      <w:r w:rsidR="004E6E37" w:rsidRPr="00D421A1">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(3.12)</w:t>
      </w:r>
    </w:p>
    <w:p w14:paraId="5FCA0F8C" w14:textId="77777777" w:rsidR="004E6E37" w:rsidRPr="00D421A1" w:rsidRDefault="004E6E37" w:rsidP="004E6E37">
      <w:pPr>
        <w:spacing w:line="276" w:lineRule="auto"/>
        <w:jc w:val="both"/>
        <w:rPr>
          <w:rFonts w:ascii="Times New Roman" w:hAnsi="Times New Roman" w:cs="Times New Roman"/>
          <w:sz w:val="18"/>
          <w:szCs w:val="18"/>
        </w:rPr>
      </w:pPr>
    </w:p>
    <w:p w14:paraId="65C3636B" w14:textId="77777777" w:rsidR="004E6E37" w:rsidRPr="00D421A1" w:rsidRDefault="004E6E37" w:rsidP="004E6E37">
      <w:pPr>
        <w:spacing w:line="276" w:lineRule="auto"/>
        <w:jc w:val="both"/>
        <w:rPr>
          <w:rFonts w:ascii="Times New Roman" w:hAnsi="Times New Roman" w:cs="Times New Roman"/>
          <w:sz w:val="18"/>
          <w:szCs w:val="18"/>
        </w:rPr>
      </w:pPr>
    </w:p>
    <w:p w14:paraId="13C9FFDA" w14:textId="6F2FC02A" w:rsidR="004E6E37" w:rsidRPr="00D421A1" w:rsidRDefault="004E6E37"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Where </w:t>
      </w:r>
      <w:r w:rsidRPr="00D421A1">
        <w:rPr>
          <w:rFonts w:ascii="Times New Roman" w:hAnsi="Times New Roman" w:cs="Times New Roman"/>
          <w:i/>
          <w:sz w:val="18"/>
          <w:szCs w:val="18"/>
        </w:rPr>
        <w:t>Q</w:t>
      </w:r>
      <w:r w:rsidRPr="00D421A1">
        <w:rPr>
          <w:rFonts w:ascii="Times New Roman" w:hAnsi="Times New Roman" w:cs="Times New Roman"/>
          <w:sz w:val="18"/>
          <w:szCs w:val="18"/>
        </w:rPr>
        <w:t xml:space="preserve"> is the total charge of the system, </w:t>
      </w:r>
      <m:oMath>
        <m:r>
          <m:rPr>
            <m:sty m:val="bi"/>
          </m:rPr>
          <w:rPr>
            <w:rFonts w:ascii="STIXGeneral-Regular" w:hAnsi="STIXGeneral-Regular" w:cs="STIXGeneral-Regular"/>
            <w:sz w:val="18"/>
            <w:szCs w:val="18"/>
          </w:rPr>
          <m:t>μ</m:t>
        </m:r>
      </m:oMath>
      <w:r w:rsidRPr="00D421A1">
        <w:rPr>
          <w:rFonts w:ascii="Times New Roman" w:hAnsi="Times New Roman" w:cs="Times New Roman"/>
          <w:sz w:val="18"/>
          <w:szCs w:val="18"/>
        </w:rPr>
        <w:t xml:space="preserve"> is the electrostatic dipole of the charge distribution, and </w:t>
      </w:r>
      <m:oMath>
        <m:r>
          <m:rPr>
            <m:scr m:val="double-struck"/>
          </m:rPr>
          <w:rPr>
            <w:rFonts w:ascii="Menlo Regular" w:hAnsi="Menlo Regular" w:cs="Menlo Regular"/>
            <w:sz w:val="18"/>
            <w:szCs w:val="18"/>
          </w:rPr>
          <m:t>Q</m:t>
        </m:r>
        <m:r>
          <w:rPr>
            <w:rFonts w:ascii="Cambria Math" w:hAnsi="Menlo Regular" w:cs="Menlo Regular"/>
            <w:sz w:val="18"/>
            <w:szCs w:val="18"/>
          </w:rPr>
          <m:t xml:space="preserve"> </m:t>
        </m:r>
      </m:oMath>
      <w:r w:rsidRPr="00D421A1">
        <w:rPr>
          <w:rFonts w:ascii="Times New Roman" w:hAnsi="Times New Roman" w:cs="Times New Roman"/>
          <w:sz w:val="18"/>
          <w:szCs w:val="18"/>
        </w:rPr>
        <w:t xml:space="preserve">is its electrostatic </w:t>
      </w:r>
      <w:proofErr w:type="spellStart"/>
      <w:r w:rsidRPr="00D421A1">
        <w:rPr>
          <w:rFonts w:ascii="Times New Roman" w:hAnsi="Times New Roman" w:cs="Times New Roman"/>
          <w:sz w:val="18"/>
          <w:szCs w:val="18"/>
        </w:rPr>
        <w:t>quadrupole</w:t>
      </w:r>
      <w:proofErr w:type="spellEnd"/>
      <w:r w:rsidRPr="00D421A1">
        <w:rPr>
          <w:rFonts w:ascii="Times New Roman" w:hAnsi="Times New Roman" w:cs="Times New Roman"/>
          <w:sz w:val="18"/>
          <w:szCs w:val="18"/>
        </w:rPr>
        <w:t xml:space="preserve">. The expansion extends to higher order </w:t>
      </w:r>
      <w:proofErr w:type="spellStart"/>
      <w:r w:rsidRPr="00D421A1">
        <w:rPr>
          <w:rFonts w:ascii="Times New Roman" w:hAnsi="Times New Roman" w:cs="Times New Roman"/>
          <w:sz w:val="18"/>
          <w:szCs w:val="18"/>
        </w:rPr>
        <w:t>multipoles</w:t>
      </w:r>
      <w:proofErr w:type="spellEnd"/>
      <w:r w:rsidRPr="00D421A1">
        <w:rPr>
          <w:rFonts w:ascii="Times New Roman" w:hAnsi="Times New Roman" w:cs="Times New Roman"/>
          <w:sz w:val="18"/>
          <w:szCs w:val="18"/>
        </w:rPr>
        <w:t>, here not explicitly written. Disregarding the side-chains of charged amino acids, grouping of atoms into CG beads usually leads to grouping of charge distributions of negligible total charge. Therefore, the corresponding long-range potential should decay with a power law &gt; 1. In particular, interaction among not charged beads should be analogous to a dipole-dipole potential, and therefore, it should follow a R</w:t>
      </w:r>
      <w:r w:rsidRPr="00D421A1">
        <w:rPr>
          <w:rFonts w:ascii="Times New Roman" w:hAnsi="Times New Roman" w:cs="Times New Roman"/>
          <w:sz w:val="18"/>
          <w:szCs w:val="18"/>
          <w:vertAlign w:val="superscript"/>
        </w:rPr>
        <w:t>-6</w:t>
      </w:r>
      <w:r w:rsidRPr="00D421A1">
        <w:rPr>
          <w:rFonts w:ascii="Times New Roman" w:hAnsi="Times New Roman" w:cs="Times New Roman"/>
          <w:sz w:val="18"/>
          <w:szCs w:val="18"/>
        </w:rPr>
        <w:t xml:space="preserve"> law. If so, CG electrostatic potentials should have similar asymptotic behaviour of van der Waals ones, </w:t>
      </w:r>
      <w:r w:rsidRPr="00D421A1">
        <w:rPr>
          <w:rFonts w:ascii="Times New Roman" w:hAnsi="Times New Roman" w:cs="Times New Roman"/>
          <w:sz w:val="18"/>
          <w:szCs w:val="18"/>
        </w:rPr>
        <w:lastRenderedPageBreak/>
        <w:t xml:space="preserve">thus, it should be possible to implement the two into one single effective potential. Generalised </w:t>
      </w:r>
      <w:proofErr w:type="spellStart"/>
      <w:r w:rsidRPr="00891293">
        <w:rPr>
          <w:rFonts w:ascii="Times New Roman" w:hAnsi="Times New Roman" w:cs="Times New Roman"/>
          <w:i/>
          <w:sz w:val="18"/>
          <w:szCs w:val="18"/>
        </w:rPr>
        <w:t>V</w:t>
      </w:r>
      <w:r w:rsidRPr="00891293">
        <w:rPr>
          <w:rFonts w:ascii="Times New Roman" w:hAnsi="Times New Roman" w:cs="Times New Roman"/>
          <w:i/>
          <w:sz w:val="18"/>
          <w:szCs w:val="18"/>
          <w:vertAlign w:val="superscript"/>
        </w:rPr>
        <w:t>n</w:t>
      </w:r>
      <w:proofErr w:type="gramStart"/>
      <w:r w:rsidRPr="00891293">
        <w:rPr>
          <w:rFonts w:ascii="Times New Roman" w:hAnsi="Times New Roman" w:cs="Times New Roman"/>
          <w:i/>
          <w:sz w:val="18"/>
          <w:szCs w:val="18"/>
          <w:vertAlign w:val="superscript"/>
        </w:rPr>
        <w:t>,m</w:t>
      </w:r>
      <w:proofErr w:type="spellEnd"/>
      <w:proofErr w:type="gramEnd"/>
      <w:r w:rsidR="00891293">
        <w:rPr>
          <w:rFonts w:ascii="Times New Roman" w:hAnsi="Times New Roman" w:cs="Times New Roman"/>
          <w:i/>
          <w:sz w:val="18"/>
          <w:szCs w:val="18"/>
        </w:rPr>
        <w:t>(R</w:t>
      </w:r>
      <w:r w:rsidRPr="00891293">
        <w:rPr>
          <w:rFonts w:ascii="Times New Roman" w:hAnsi="Times New Roman" w:cs="Times New Roman"/>
          <w:i/>
          <w:sz w:val="18"/>
          <w:szCs w:val="18"/>
        </w:rPr>
        <w:t>)</w:t>
      </w:r>
      <w:r w:rsidRPr="00D421A1">
        <w:rPr>
          <w:rFonts w:ascii="Times New Roman" w:hAnsi="Times New Roman" w:cs="Times New Roman"/>
          <w:sz w:val="18"/>
          <w:szCs w:val="18"/>
        </w:rPr>
        <w:t xml:space="preserve"> potentials of formula:</w:t>
      </w:r>
    </w:p>
    <w:p w14:paraId="47690AF6" w14:textId="77777777" w:rsidR="004E6E37" w:rsidRPr="00D421A1" w:rsidRDefault="004E6E37" w:rsidP="004E6E37">
      <w:pPr>
        <w:spacing w:line="276" w:lineRule="auto"/>
        <w:jc w:val="both"/>
        <w:rPr>
          <w:rFonts w:ascii="Times New Roman" w:hAnsi="Times New Roman" w:cs="Times New Roman"/>
          <w:sz w:val="18"/>
          <w:szCs w:val="18"/>
        </w:rPr>
      </w:pPr>
    </w:p>
    <w:p w14:paraId="23D6651F" w14:textId="77777777" w:rsidR="004E6E37" w:rsidRPr="00D421A1" w:rsidRDefault="004E6E37" w:rsidP="004E6E37">
      <w:pPr>
        <w:spacing w:line="276" w:lineRule="auto"/>
        <w:jc w:val="both"/>
        <w:rPr>
          <w:rFonts w:ascii="Times New Roman" w:hAnsi="Times New Roman" w:cs="Times New Roman"/>
          <w:sz w:val="18"/>
          <w:szCs w:val="18"/>
        </w:rPr>
      </w:pPr>
    </w:p>
    <w:p w14:paraId="72F2235C" w14:textId="77777777" w:rsidR="004E6E37" w:rsidRPr="00D421A1" w:rsidRDefault="00CF293F" w:rsidP="004E6E37">
      <w:pPr>
        <w:spacing w:line="276" w:lineRule="auto"/>
        <w:jc w:val="both"/>
        <w:rPr>
          <w:rFonts w:ascii="Times New Roman" w:hAnsi="Times New Roman" w:cs="Times New Roman"/>
          <w:sz w:val="18"/>
          <w:szCs w:val="18"/>
        </w:rPr>
      </w:pPr>
      <m:oMath>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n</m:t>
            </m:r>
            <m:r>
              <w:rPr>
                <w:rFonts w:ascii="Cambria Math" w:hAnsi="Cambria Math" w:cs="Times New Roman"/>
                <w:sz w:val="18"/>
                <w:szCs w:val="18"/>
              </w:rPr>
              <m:t>,</m:t>
            </m:r>
            <m:r>
              <w:rPr>
                <w:rFonts w:ascii="STIXGeneral-Regular" w:hAnsi="STIXGeneral-Regular" w:cs="STIXGeneral-Regular"/>
                <w:sz w:val="18"/>
                <w:szCs w:val="18"/>
              </w:rPr>
              <m:t>m</m:t>
            </m:r>
          </m:sup>
        </m:sSup>
        <m:d>
          <m:dPr>
            <m:ctrlPr>
              <w:rPr>
                <w:rFonts w:ascii="Cambria Math" w:hAnsi="Cambria Math" w:cs="Times New Roman"/>
                <w:i/>
                <w:sz w:val="18"/>
                <w:szCs w:val="18"/>
              </w:rPr>
            </m:ctrlPr>
          </m:dPr>
          <m:e>
            <m:r>
              <w:rPr>
                <w:rFonts w:ascii="STIXGeneral-Regular" w:hAnsi="STIXGeneral-Regular" w:cs="STIXGeneral-Regular"/>
                <w:sz w:val="18"/>
                <w:szCs w:val="18"/>
              </w:rPr>
              <m:t>R</m:t>
            </m:r>
          </m:e>
        </m:d>
        <m:r>
          <w:rPr>
            <w:rFonts w:ascii="Cambria Math" w:hAnsi="Cambria Math" w:cs="Times New Roman"/>
            <w:sz w:val="18"/>
            <w:szCs w:val="18"/>
          </w:rPr>
          <m:t xml:space="preserve">= </m:t>
        </m:r>
        <m:d>
          <m:dPr>
            <m:ctrlPr>
              <w:rPr>
                <w:rFonts w:ascii="Cambria Math" w:hAnsi="Cambria Math" w:cs="Times New Roman"/>
                <w:i/>
                <w:sz w:val="18"/>
                <w:szCs w:val="18"/>
              </w:rPr>
            </m:ctrlPr>
          </m:dPr>
          <m:e>
            <m:f>
              <m:fPr>
                <m:ctrlPr>
                  <w:rPr>
                    <w:rFonts w:ascii="Cambria Math" w:hAnsi="Cambria Math" w:cs="Times New Roman"/>
                    <w:i/>
                    <w:sz w:val="18"/>
                    <w:szCs w:val="18"/>
                  </w:rPr>
                </m:ctrlPr>
              </m:fPr>
              <m:num>
                <m:r>
                  <w:rPr>
                    <w:rFonts w:ascii="STIXGeneral-Regular" w:hAnsi="STIXGeneral-Regular" w:cs="STIXGeneral-Regular"/>
                    <w:sz w:val="18"/>
                    <w:szCs w:val="18"/>
                  </w:rPr>
                  <m:t>A</m:t>
                </m:r>
              </m:num>
              <m:den>
                <m:sSup>
                  <m:sSupPr>
                    <m:ctrlPr>
                      <w:rPr>
                        <w:rFonts w:ascii="Cambria Math" w:hAnsi="Cambria Math" w:cs="Times New Roman"/>
                        <w:i/>
                        <w:sz w:val="18"/>
                        <w:szCs w:val="18"/>
                      </w:rPr>
                    </m:ctrlPr>
                  </m:sSupPr>
                  <m:e>
                    <m:r>
                      <w:rPr>
                        <w:rFonts w:ascii="STIXGeneral-Regular" w:hAnsi="STIXGeneral-Regular" w:cs="STIXGeneral-Regular"/>
                        <w:sz w:val="18"/>
                        <w:szCs w:val="18"/>
                      </w:rPr>
                      <m:t>R</m:t>
                    </m:r>
                  </m:e>
                  <m:sup>
                    <m:r>
                      <w:rPr>
                        <w:rFonts w:ascii="STIXGeneral-Regular" w:hAnsi="STIXGeneral-Regular" w:cs="STIXGeneral-Regular"/>
                        <w:sz w:val="18"/>
                        <w:szCs w:val="18"/>
                      </w:rPr>
                      <m:t>n</m:t>
                    </m:r>
                  </m:sup>
                </m:sSup>
              </m:den>
            </m:f>
            <m:r>
              <w:rPr>
                <w:rFonts w:ascii="Cambria Math" w:hAnsi="Cambria Math" w:cs="Times New Roman"/>
                <w:sz w:val="18"/>
                <w:szCs w:val="18"/>
              </w:rPr>
              <m:t>-</m:t>
            </m:r>
            <m:f>
              <m:fPr>
                <m:ctrlPr>
                  <w:rPr>
                    <w:rFonts w:ascii="Cambria Math" w:hAnsi="Cambria Math" w:cs="Times New Roman"/>
                    <w:i/>
                    <w:sz w:val="18"/>
                    <w:szCs w:val="18"/>
                  </w:rPr>
                </m:ctrlPr>
              </m:fPr>
              <m:num>
                <m:r>
                  <w:rPr>
                    <w:rFonts w:ascii="STIXGeneral-Regular" w:hAnsi="STIXGeneral-Regular" w:cs="STIXGeneral-Regular"/>
                    <w:sz w:val="18"/>
                    <w:szCs w:val="18"/>
                  </w:rPr>
                  <m:t>B</m:t>
                </m:r>
              </m:num>
              <m:den>
                <m:sSup>
                  <m:sSupPr>
                    <m:ctrlPr>
                      <w:rPr>
                        <w:rFonts w:ascii="Cambria Math" w:hAnsi="Cambria Math" w:cs="Times New Roman"/>
                        <w:i/>
                        <w:sz w:val="18"/>
                        <w:szCs w:val="18"/>
                      </w:rPr>
                    </m:ctrlPr>
                  </m:sSupPr>
                  <m:e>
                    <m:r>
                      <w:rPr>
                        <w:rFonts w:ascii="STIXGeneral-Regular" w:hAnsi="STIXGeneral-Regular" w:cs="STIXGeneral-Regular"/>
                        <w:sz w:val="18"/>
                        <w:szCs w:val="18"/>
                      </w:rPr>
                      <m:t>R</m:t>
                    </m:r>
                  </m:e>
                  <m:sup>
                    <m:r>
                      <w:rPr>
                        <w:rFonts w:ascii="STIXGeneral-Regular" w:hAnsi="STIXGeneral-Regular" w:cs="STIXGeneral-Regular"/>
                        <w:sz w:val="18"/>
                        <w:szCs w:val="18"/>
                      </w:rPr>
                      <m:t>m</m:t>
                    </m:r>
                  </m:sup>
                </m:sSup>
              </m:den>
            </m:f>
          </m:e>
        </m:d>
      </m:oMath>
      <w:r w:rsidR="004E6E37" w:rsidRPr="00D421A1">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(3.13)</w:t>
      </w:r>
    </w:p>
    <w:p w14:paraId="4E437D1A" w14:textId="77777777" w:rsidR="004E6E37" w:rsidRPr="00D421A1" w:rsidRDefault="004E6E37" w:rsidP="004E6E37">
      <w:pPr>
        <w:spacing w:line="276" w:lineRule="auto"/>
        <w:jc w:val="both"/>
        <w:rPr>
          <w:rFonts w:ascii="Times New Roman" w:hAnsi="Times New Roman" w:cs="Times New Roman"/>
          <w:sz w:val="18"/>
          <w:szCs w:val="18"/>
        </w:rPr>
      </w:pPr>
    </w:p>
    <w:p w14:paraId="0E2331E1" w14:textId="77777777" w:rsidR="004E6E37" w:rsidRPr="00D421A1" w:rsidRDefault="004E6E37" w:rsidP="004E6E37">
      <w:pPr>
        <w:spacing w:line="276" w:lineRule="auto"/>
        <w:jc w:val="both"/>
        <w:rPr>
          <w:rFonts w:ascii="Times New Roman" w:hAnsi="Times New Roman" w:cs="Times New Roman"/>
          <w:sz w:val="18"/>
          <w:szCs w:val="18"/>
        </w:rPr>
      </w:pPr>
    </w:p>
    <w:p w14:paraId="773D39A2" w14:textId="77777777" w:rsidR="003B098C" w:rsidRPr="00D421A1" w:rsidRDefault="003B098C" w:rsidP="003B098C">
      <w:pPr>
        <w:spacing w:line="276" w:lineRule="auto"/>
        <w:jc w:val="both"/>
        <w:rPr>
          <w:rFonts w:ascii="Times New Roman" w:hAnsi="Times New Roman" w:cs="Times New Roman"/>
          <w:sz w:val="18"/>
          <w:szCs w:val="18"/>
        </w:rPr>
      </w:pPr>
      <w:proofErr w:type="gramStart"/>
      <w:r w:rsidRPr="00D421A1">
        <w:rPr>
          <w:rFonts w:ascii="Times New Roman" w:hAnsi="Times New Roman" w:cs="Times New Roman"/>
          <w:sz w:val="18"/>
          <w:szCs w:val="18"/>
        </w:rPr>
        <w:t>have</w:t>
      </w:r>
      <w:proofErr w:type="gramEnd"/>
      <w:r w:rsidRPr="00D421A1">
        <w:rPr>
          <w:rFonts w:ascii="Times New Roman" w:hAnsi="Times New Roman" w:cs="Times New Roman"/>
          <w:sz w:val="18"/>
          <w:szCs w:val="18"/>
        </w:rPr>
        <w:t xml:space="preserve"> been tested and implemented in the literature. The use of values of n  &lt; 12 to describe the repulsive part of the potential is usually justified by the fact that CG beads, representing a molecular moiety, are expected to be softer than the electronic cloud of single atoms, while attractive terms usually maintain m = 6, consistently with dipole-dipole attraction law.  </w:t>
      </w:r>
    </w:p>
    <w:p w14:paraId="02D90533" w14:textId="49E232E3" w:rsidR="003B098C" w:rsidRPr="00D421A1" w:rsidRDefault="003B098C" w:rsidP="003B098C">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The use of a potential of the </w:t>
      </w:r>
      <w:proofErr w:type="spellStart"/>
      <w:r w:rsidRPr="00D421A1">
        <w:rPr>
          <w:rFonts w:ascii="Times New Roman" w:hAnsi="Times New Roman" w:cs="Times New Roman"/>
          <w:i/>
          <w:sz w:val="18"/>
          <w:szCs w:val="18"/>
        </w:rPr>
        <w:t>V</w:t>
      </w:r>
      <w:r w:rsidRPr="00D421A1">
        <w:rPr>
          <w:rFonts w:ascii="Times New Roman" w:hAnsi="Times New Roman" w:cs="Times New Roman"/>
          <w:i/>
          <w:sz w:val="18"/>
          <w:szCs w:val="18"/>
          <w:vertAlign w:val="superscript"/>
        </w:rPr>
        <w:t>n</w:t>
      </w:r>
      <w:proofErr w:type="gramStart"/>
      <w:r w:rsidRPr="00D421A1">
        <w:rPr>
          <w:rFonts w:ascii="Times New Roman" w:hAnsi="Times New Roman" w:cs="Times New Roman"/>
          <w:i/>
          <w:sz w:val="18"/>
          <w:szCs w:val="18"/>
          <w:vertAlign w:val="superscript"/>
        </w:rPr>
        <w:t>,m</w:t>
      </w:r>
      <w:proofErr w:type="spellEnd"/>
      <w:proofErr w:type="gramEnd"/>
      <w:r w:rsidRPr="00D421A1">
        <w:rPr>
          <w:rFonts w:ascii="Times New Roman" w:hAnsi="Times New Roman" w:cs="Times New Roman"/>
          <w:i/>
          <w:sz w:val="18"/>
          <w:szCs w:val="18"/>
        </w:rPr>
        <w:t>(R)</w:t>
      </w:r>
      <w:r w:rsidRPr="00D421A1">
        <w:rPr>
          <w:rFonts w:ascii="Times New Roman" w:hAnsi="Times New Roman" w:cs="Times New Roman"/>
          <w:sz w:val="18"/>
          <w:szCs w:val="18"/>
        </w:rPr>
        <w:t xml:space="preserve"> form is advantageous because it is analytical </w:t>
      </w:r>
      <w:r w:rsidR="00356CF2">
        <w:rPr>
          <w:rFonts w:ascii="Times New Roman" w:hAnsi="Times New Roman" w:cs="Times New Roman"/>
          <w:sz w:val="18"/>
          <w:szCs w:val="18"/>
        </w:rPr>
        <w:t xml:space="preserve">and </w:t>
      </w:r>
      <w:r w:rsidRPr="00D421A1">
        <w:rPr>
          <w:rFonts w:ascii="Times New Roman" w:hAnsi="Times New Roman" w:cs="Times New Roman"/>
          <w:sz w:val="18"/>
          <w:szCs w:val="18"/>
        </w:rPr>
        <w:t xml:space="preserve">with analytical derivatives, therefore, it guarantees cheap and accurate calculations of the forces, required for integration of the equations of motion via </w:t>
      </w:r>
      <w:proofErr w:type="spellStart"/>
      <w:r w:rsidRPr="00D421A1">
        <w:rPr>
          <w:rFonts w:ascii="Times New Roman" w:hAnsi="Times New Roman" w:cs="Times New Roman"/>
          <w:sz w:val="18"/>
          <w:szCs w:val="18"/>
        </w:rPr>
        <w:t>Verlet</w:t>
      </w:r>
      <w:proofErr w:type="spellEnd"/>
      <w:r w:rsidRPr="00D421A1">
        <w:rPr>
          <w:rFonts w:ascii="Times New Roman" w:hAnsi="Times New Roman" w:cs="Times New Roman"/>
          <w:sz w:val="18"/>
          <w:szCs w:val="18"/>
        </w:rPr>
        <w:t xml:space="preserve"> algorithm, or any other similar one. Nonetheless, such potentials may lead to rather unsatisfactory results. </w:t>
      </w:r>
    </w:p>
    <w:p w14:paraId="5AA9270E" w14:textId="1E74E159" w:rsidR="003B098C" w:rsidRPr="00D421A1" w:rsidRDefault="003B098C" w:rsidP="003B098C">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In fact, proteins are expressed and exploit their function in the condensed-phase. Therefore, long-range interactions between non-bonded groups are never direct, but </w:t>
      </w:r>
      <w:proofErr w:type="gramStart"/>
      <w:r w:rsidRPr="00D421A1">
        <w:rPr>
          <w:rFonts w:ascii="Times New Roman" w:hAnsi="Times New Roman" w:cs="Times New Roman"/>
          <w:sz w:val="18"/>
          <w:szCs w:val="18"/>
        </w:rPr>
        <w:t>they are constantly mediated by the solvent</w:t>
      </w:r>
      <w:proofErr w:type="gramEnd"/>
      <w:r w:rsidRPr="00D421A1">
        <w:rPr>
          <w:rFonts w:ascii="Times New Roman" w:hAnsi="Times New Roman" w:cs="Times New Roman"/>
          <w:sz w:val="18"/>
          <w:szCs w:val="18"/>
        </w:rPr>
        <w:t>. In atomistic simulations, the solvent is present in the system, either by explicit representation of the solvent molecules, or by introducing some form of dielectric continuum response. In any case, a portion of the potential function is directly taking into account the presence of the solvent. In CG representations, the situation is not so straightforward. For example, a simple dielectric response cannot be easily implemented for all those models that incorporate at least to a certain extent electrostatics into effective long-range potentials. The use of explicit CG beads for the solvent, as it is often done, not necessarily leads to reliable solvation models. This is particularly true for solute hydrophilic CG beads, where directional interactions, like H-bonds, which drive the local solvation structures, are missing. Tackling this problem implies the formulation of non-bonded effective potentials using analytical expressions that take into account the screening effect of the solvent. For example, the potential can be calibrated over radial distribution functions, thus incorporating the presence of regions of meta-stability due to the presence of solvation shells (see for example:</w:t>
      </w:r>
      <w:r w:rsidRPr="00D421A1">
        <w:rPr>
          <w:sz w:val="18"/>
          <w:szCs w:val="18"/>
        </w:rPr>
        <w:t xml:space="preserve"> </w:t>
      </w:r>
      <w:hyperlink w:anchor="_ENREF_51" w:tooltip="Shelley, 2001 #40"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&lt;EndNote&gt;&lt;Cite&gt;&lt;Author&gt;Shelley&lt;/Author&gt;&lt;Year&gt;2001&lt;/Year&gt;&lt;RecNum&gt;40&lt;/RecNum&gt;&lt;DisplayText&gt;&lt;style face="superscript"&gt;51&lt;/style&gt;&lt;/DisplayText&gt;&lt;record&gt;&lt;rec-number&gt;40&lt;/rec-number&gt;&lt;foreign-keys&gt;&lt;key app="EN" db-id="02pxvzrwkspp2hexfr15ztab9va2zt52sd9w"&gt;40&lt;/key&gt;&lt;/foreign-keys&gt;&lt;ref-type name="Journal Article"&gt;17&lt;/ref-type&gt;&lt;contributors&gt;&lt;authors&gt;&lt;author&gt;Shelley, John C&lt;/author&gt;&lt;author&gt;Shelley, Mee Y&lt;/author&gt;&lt;author&gt;Reeder, Robert C&lt;/author&gt;&lt;author&gt;Bandyopadhyay, Sanjoy&lt;/author&gt;&lt;author&gt;Klein, Michael L&lt;/author&gt;&lt;/authors&gt;&lt;/contributors&gt;&lt;titles&gt;&lt;title&gt;A coarse grain model for phospholipid simulations&lt;/title&gt;&lt;secondary-title&gt;The Journal of Physical Chemistry B&lt;/secondary-title&gt;&lt;alt-title&gt;J Phys Chem B&lt;/alt-title&gt;&lt;/titles&gt;&lt;alt-periodical&gt;&lt;full-title&gt;Journal of Physical Chemistry B&lt;/full-title&gt;&lt;abbr-1&gt;J Phys Chem B&lt;/abbr-1&gt;&lt;/alt-periodical&gt;&lt;pages&gt;4464-4470&lt;/pages&gt;&lt;volume&gt;105&lt;/volume&gt;&lt;number&gt;19&lt;/number&gt;&lt;dates&gt;&lt;year&gt;2001&lt;/year&gt;&lt;/dates&gt;&lt;isbn&gt;1520-6106&lt;/isbn&gt;&lt;urls&gt;&lt;/urls&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51</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w:t>
      </w:r>
    </w:p>
    <w:p w14:paraId="264C2067" w14:textId="77777777" w:rsidR="003B098C" w:rsidRPr="00D421A1" w:rsidRDefault="003B098C" w:rsidP="003B098C">
      <w:pPr>
        <w:spacing w:line="276" w:lineRule="auto"/>
        <w:jc w:val="both"/>
        <w:rPr>
          <w:rFonts w:ascii="Times New Roman" w:hAnsi="Times New Roman" w:cs="Times New Roman"/>
          <w:sz w:val="18"/>
          <w:szCs w:val="18"/>
        </w:rPr>
      </w:pPr>
    </w:p>
    <w:p w14:paraId="5183D181" w14:textId="77777777" w:rsidR="003B098C" w:rsidRPr="00D421A1" w:rsidRDefault="003B098C" w:rsidP="003B098C">
      <w:pPr>
        <w:spacing w:line="276" w:lineRule="auto"/>
        <w:jc w:val="both"/>
        <w:rPr>
          <w:rFonts w:ascii="Times New Roman" w:hAnsi="Times New Roman" w:cs="Times New Roman"/>
          <w:sz w:val="18"/>
          <w:szCs w:val="18"/>
        </w:rPr>
      </w:pPr>
    </w:p>
    <w:p w14:paraId="7EA94C5A" w14:textId="33F5EF7F" w:rsidR="003B098C" w:rsidRPr="00D421A1" w:rsidRDefault="003B098C" w:rsidP="00356CF2">
      <w:pPr>
        <w:pStyle w:val="06CHeading"/>
      </w:pPr>
      <w:r w:rsidRPr="00D421A1">
        <w:t>3.3.3 Radial vs. non-radial forms of the long-range interactions</w:t>
      </w:r>
    </w:p>
    <w:p w14:paraId="3FE3099D" w14:textId="77777777" w:rsidR="003B098C" w:rsidRPr="00D421A1" w:rsidRDefault="003B098C" w:rsidP="003B098C">
      <w:pPr>
        <w:pStyle w:val="08ArticleText"/>
      </w:pPr>
    </w:p>
    <w:p w14:paraId="03F49BB0" w14:textId="77777777" w:rsidR="003B098C" w:rsidRPr="00D421A1" w:rsidRDefault="003B098C" w:rsidP="003B098C">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So far, we have discussed possible modelling of the non-bonded interactions between CG beads that are strictly dependent on the distance between the two particles. This is straightforward for point or spherically symmetric objects, like atoms. This assumption is in fact not so obvious for CG beads, which are effective representation of molecular fragments. </w:t>
      </w:r>
    </w:p>
    <w:p w14:paraId="1C18E89F" w14:textId="678A26BC" w:rsidR="003B098C" w:rsidRPr="00356CF2" w:rsidRDefault="003B098C" w:rsidP="00356CF2">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Let’s consider the mu</w:t>
      </w:r>
      <w:r w:rsidR="00E7567E">
        <w:rPr>
          <w:rFonts w:ascii="Times New Roman" w:hAnsi="Times New Roman" w:cs="Times New Roman"/>
          <w:sz w:val="18"/>
          <w:szCs w:val="18"/>
        </w:rPr>
        <w:t>ltipolar expansion in equation 3.12</w:t>
      </w:r>
      <w:r w:rsidRPr="00D421A1">
        <w:rPr>
          <w:rFonts w:ascii="Times New Roman" w:hAnsi="Times New Roman" w:cs="Times New Roman"/>
          <w:sz w:val="18"/>
          <w:szCs w:val="18"/>
        </w:rPr>
        <w:t xml:space="preserve">. Apart from the </w:t>
      </w:r>
      <w:proofErr w:type="spellStart"/>
      <w:r w:rsidRPr="00D421A1">
        <w:rPr>
          <w:rFonts w:ascii="Times New Roman" w:hAnsi="Times New Roman" w:cs="Times New Roman"/>
          <w:sz w:val="18"/>
          <w:szCs w:val="18"/>
        </w:rPr>
        <w:t>monopolar</w:t>
      </w:r>
      <w:proofErr w:type="spellEnd"/>
      <w:r w:rsidRPr="00D421A1">
        <w:rPr>
          <w:rFonts w:ascii="Times New Roman" w:hAnsi="Times New Roman" w:cs="Times New Roman"/>
          <w:sz w:val="18"/>
          <w:szCs w:val="18"/>
        </w:rPr>
        <w:t xml:space="preserve"> term, which strictly depends on the distance </w:t>
      </w:r>
      <w:r w:rsidRPr="00D421A1">
        <w:rPr>
          <w:rFonts w:ascii="Times New Roman" w:hAnsi="Times New Roman" w:cs="Times New Roman"/>
          <w:i/>
          <w:sz w:val="18"/>
          <w:szCs w:val="18"/>
        </w:rPr>
        <w:t>R</w:t>
      </w:r>
      <w:r w:rsidRPr="00D421A1">
        <w:rPr>
          <w:rFonts w:ascii="Times New Roman" w:hAnsi="Times New Roman" w:cs="Times New Roman"/>
          <w:sz w:val="18"/>
          <w:szCs w:val="18"/>
        </w:rPr>
        <w:t xml:space="preserve"> only, all other terms depend on the relative orientation of the charge distribution generating the potential. Therefore, in the most general case, the long-range potential associated to a CG bead should not be</w:t>
      </w:r>
      <w:r w:rsidR="00356CF2">
        <w:rPr>
          <w:rFonts w:ascii="Times New Roman" w:hAnsi="Times New Roman" w:cs="Times New Roman"/>
          <w:sz w:val="18"/>
          <w:szCs w:val="18"/>
        </w:rPr>
        <w:t xml:space="preserve"> dependent on the distance only.</w:t>
      </w:r>
    </w:p>
    <w:p w14:paraId="6EEACAF5" w14:textId="77777777" w:rsidR="00E91EF1" w:rsidRPr="00D421A1" w:rsidRDefault="00E91EF1" w:rsidP="003B098C">
      <w:pPr>
        <w:pStyle w:val="08ArticleText"/>
      </w:pPr>
    </w:p>
    <w:p w14:paraId="02A0DD67" w14:textId="77777777" w:rsidR="004E6E37" w:rsidRPr="00D421A1" w:rsidRDefault="004E6E37" w:rsidP="004E6E37">
      <w:pPr>
        <w:spacing w:line="276" w:lineRule="auto"/>
        <w:jc w:val="both"/>
        <w:rPr>
          <w:rFonts w:ascii="Times New Roman" w:hAnsi="Times New Roman" w:cs="Times New Roman"/>
          <w:sz w:val="18"/>
          <w:szCs w:val="18"/>
        </w:rPr>
      </w:pPr>
    </w:p>
    <w:p w14:paraId="705A7063" w14:textId="77777777" w:rsidR="004E6E37" w:rsidRPr="00D421A1" w:rsidRDefault="00CF293F" w:rsidP="004E6E37">
      <w:pPr>
        <w:spacing w:line="276" w:lineRule="auto"/>
        <w:jc w:val="both"/>
        <w:rPr>
          <w:rFonts w:ascii="Times New Roman" w:hAnsi="Times New Roman" w:cs="Times New Roman"/>
          <w:sz w:val="18"/>
          <w:szCs w:val="18"/>
        </w:rPr>
      </w:pPr>
      <m:oMath>
        <m:sSubSup>
          <m:sSubSupPr>
            <m:ctrlPr>
              <w:rPr>
                <w:rFonts w:ascii="Cambria Math" w:hAnsi="Cambria Math" w:cs="Times New Roman"/>
                <w:i/>
                <w:sz w:val="18"/>
                <w:szCs w:val="18"/>
              </w:rPr>
            </m:ctrlPr>
          </m:sSubSupPr>
          <m:e>
            <m:r>
              <w:rPr>
                <w:rFonts w:ascii="STIXGeneral-Regular" w:hAnsi="STIXGeneral-Regular" w:cs="STIXGeneral-Regular"/>
                <w:sz w:val="18"/>
                <w:szCs w:val="18"/>
              </w:rPr>
              <m:t>V</m:t>
            </m:r>
          </m:e>
          <m:sub>
            <m:r>
              <w:rPr>
                <w:rFonts w:ascii="STIXGeneral-Regular" w:hAnsi="STIXGeneral-Regular" w:cs="STIXGeneral-Regular"/>
                <w:sz w:val="18"/>
                <w:szCs w:val="18"/>
              </w:rPr>
              <m:t>long</m:t>
            </m:r>
            <m:r>
              <w:rPr>
                <w:rFonts w:ascii="Cambria Math" w:hAnsi="Cambria Math" w:cs="Times New Roman"/>
                <w:sz w:val="18"/>
                <w:szCs w:val="18"/>
              </w:rPr>
              <m:t>-</m:t>
            </m:r>
            <m:r>
              <w:rPr>
                <w:rFonts w:ascii="STIXGeneral-Regular" w:hAnsi="STIXGeneral-Regular" w:cs="STIXGeneral-Regular"/>
                <w:sz w:val="18"/>
                <w:szCs w:val="18"/>
              </w:rPr>
              <m:t>range</m:t>
            </m:r>
          </m:sub>
          <m:sup>
            <m:r>
              <w:rPr>
                <w:rFonts w:ascii="STIXGeneral-Regular" w:hAnsi="STIXGeneral-Regular" w:cs="STIXGeneral-Regular"/>
                <w:sz w:val="18"/>
                <w:szCs w:val="18"/>
              </w:rPr>
              <m:t>CG</m:t>
            </m:r>
          </m:sup>
        </m:sSubSup>
        <m:r>
          <w:rPr>
            <w:rFonts w:ascii="Cambria Math" w:hAnsi="Cambria Math" w:cs="Times New Roman"/>
            <w:sz w:val="18"/>
            <w:szCs w:val="18"/>
          </w:rPr>
          <m:t>(</m:t>
        </m:r>
        <m:r>
          <m:rPr>
            <m:sty m:val="bi"/>
          </m:rPr>
          <w:rPr>
            <w:rFonts w:ascii="STIXGeneral-Regular" w:hAnsi="STIXGeneral-Regular" w:cs="STIXGeneral-Regular"/>
            <w:sz w:val="18"/>
            <w:szCs w:val="18"/>
          </w:rPr>
          <m:t>R</m:t>
        </m:r>
        <m:r>
          <w:rPr>
            <w:rFonts w:ascii="Cambria Math" w:hAnsi="Cambria Math" w:cs="Times New Roman"/>
            <w:sz w:val="18"/>
            <w:szCs w:val="18"/>
          </w:rPr>
          <m:t>)≠</m:t>
        </m:r>
        <m:sSubSup>
          <m:sSubSupPr>
            <m:ctrlPr>
              <w:rPr>
                <w:rFonts w:ascii="Cambria Math" w:hAnsi="Cambria Math" w:cs="Times New Roman"/>
                <w:i/>
                <w:sz w:val="18"/>
                <w:szCs w:val="18"/>
              </w:rPr>
            </m:ctrlPr>
          </m:sSubSupPr>
          <m:e>
            <m:r>
              <w:rPr>
                <w:rFonts w:ascii="STIXGeneral-Regular" w:hAnsi="STIXGeneral-Regular" w:cs="STIXGeneral-Regular"/>
                <w:sz w:val="18"/>
                <w:szCs w:val="18"/>
              </w:rPr>
              <m:t>V</m:t>
            </m:r>
          </m:e>
          <m:sub>
            <m:r>
              <w:rPr>
                <w:rFonts w:ascii="STIXGeneral-Regular" w:hAnsi="STIXGeneral-Regular" w:cs="STIXGeneral-Regular"/>
                <w:sz w:val="18"/>
                <w:szCs w:val="18"/>
              </w:rPr>
              <m:t>long</m:t>
            </m:r>
            <m:r>
              <w:rPr>
                <w:rFonts w:ascii="Cambria Math" w:hAnsi="Cambria Math" w:cs="Times New Roman"/>
                <w:sz w:val="18"/>
                <w:szCs w:val="18"/>
              </w:rPr>
              <m:t>-</m:t>
            </m:r>
            <m:r>
              <w:rPr>
                <w:rFonts w:ascii="STIXGeneral-Regular" w:hAnsi="STIXGeneral-Regular" w:cs="STIXGeneral-Regular"/>
                <w:sz w:val="18"/>
                <w:szCs w:val="18"/>
              </w:rPr>
              <m:t>range</m:t>
            </m:r>
          </m:sub>
          <m:sup>
            <m:r>
              <w:rPr>
                <w:rFonts w:ascii="STIXGeneral-Regular" w:hAnsi="STIXGeneral-Regular" w:cs="STIXGeneral-Regular"/>
                <w:sz w:val="18"/>
                <w:szCs w:val="18"/>
              </w:rPr>
              <m:t>CG</m:t>
            </m:r>
          </m:sup>
        </m:sSubSup>
        <m:r>
          <w:rPr>
            <w:rFonts w:ascii="Cambria Math" w:hAnsi="Cambria Math" w:cs="Times New Roman"/>
            <w:sz w:val="18"/>
            <w:szCs w:val="18"/>
          </w:rPr>
          <m:t>(</m:t>
        </m:r>
        <m:d>
          <m:dPr>
            <m:begChr m:val="|"/>
            <m:endChr m:val="|"/>
            <m:ctrlPr>
              <w:rPr>
                <w:rFonts w:ascii="Cambria Math" w:hAnsi="Cambria Math" w:cs="Times New Roman"/>
                <w:i/>
                <w:sz w:val="18"/>
                <w:szCs w:val="18"/>
              </w:rPr>
            </m:ctrlPr>
          </m:dPr>
          <m:e>
            <m:r>
              <m:rPr>
                <m:sty m:val="bi"/>
              </m:rPr>
              <w:rPr>
                <w:rFonts w:ascii="STIXGeneral-Regular" w:hAnsi="STIXGeneral-Regular" w:cs="STIXGeneral-Regular"/>
                <w:sz w:val="18"/>
                <w:szCs w:val="18"/>
              </w:rPr>
              <m:t>R</m:t>
            </m:r>
          </m:e>
        </m:d>
        <m:r>
          <w:rPr>
            <w:rFonts w:ascii="Cambria Math" w:hAnsi="Cambria Math" w:cs="Times New Roman"/>
            <w:sz w:val="18"/>
            <w:szCs w:val="18"/>
          </w:rPr>
          <m:t>)</m:t>
        </m:r>
      </m:oMath>
      <w:r w:rsidR="003B098C" w:rsidRPr="00D421A1">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(3.14)</w:t>
      </w:r>
    </w:p>
    <w:p w14:paraId="58967A1B" w14:textId="77777777" w:rsidR="003B098C" w:rsidRPr="00D421A1" w:rsidRDefault="003B098C" w:rsidP="004E6E37">
      <w:pPr>
        <w:spacing w:line="276" w:lineRule="auto"/>
        <w:jc w:val="both"/>
        <w:rPr>
          <w:rFonts w:ascii="Times New Roman" w:hAnsi="Times New Roman" w:cs="Times New Roman"/>
          <w:sz w:val="18"/>
          <w:szCs w:val="18"/>
        </w:rPr>
      </w:pPr>
    </w:p>
    <w:p w14:paraId="1FD73D32" w14:textId="77777777" w:rsidR="003B098C" w:rsidRPr="00D421A1" w:rsidRDefault="003B098C" w:rsidP="004E6E37">
      <w:pPr>
        <w:spacing w:line="276" w:lineRule="auto"/>
        <w:jc w:val="both"/>
        <w:rPr>
          <w:rFonts w:ascii="Times New Roman" w:hAnsi="Times New Roman" w:cs="Times New Roman"/>
          <w:sz w:val="18"/>
          <w:szCs w:val="18"/>
        </w:rPr>
      </w:pPr>
    </w:p>
    <w:p w14:paraId="1F536369" w14:textId="77777777" w:rsidR="003B098C" w:rsidRPr="00D421A1" w:rsidRDefault="003B098C" w:rsidP="003B098C">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One can imagine three cases when the formulation of </w:t>
      </w:r>
      <m:oMath>
        <m:sSubSup>
          <m:sSubSupPr>
            <m:ctrlPr>
              <w:rPr>
                <w:rFonts w:ascii="Cambria Math" w:hAnsi="Cambria Math" w:cs="Times New Roman"/>
                <w:i/>
                <w:sz w:val="18"/>
                <w:szCs w:val="18"/>
              </w:rPr>
            </m:ctrlPr>
          </m:sSubSupPr>
          <m:e>
            <m:r>
              <w:rPr>
                <w:rFonts w:ascii="STIXGeneral-Regular" w:hAnsi="STIXGeneral-Regular" w:cs="STIXGeneral-Regular"/>
                <w:sz w:val="18"/>
                <w:szCs w:val="18"/>
              </w:rPr>
              <m:t>V</m:t>
            </m:r>
          </m:e>
          <m:sub>
            <m:r>
              <w:rPr>
                <w:rFonts w:ascii="STIXGeneral-Regular" w:hAnsi="STIXGeneral-Regular" w:cs="STIXGeneral-Regular"/>
                <w:sz w:val="18"/>
                <w:szCs w:val="18"/>
              </w:rPr>
              <m:t>long</m:t>
            </m:r>
            <m:r>
              <w:rPr>
                <w:rFonts w:ascii="Cambria Math" w:hAnsi="Cambria Math" w:cs="Times New Roman"/>
                <w:sz w:val="18"/>
                <w:szCs w:val="18"/>
              </w:rPr>
              <m:t>-</m:t>
            </m:r>
            <m:r>
              <w:rPr>
                <w:rFonts w:ascii="STIXGeneral-Regular" w:hAnsi="STIXGeneral-Regular" w:cs="STIXGeneral-Regular"/>
                <w:sz w:val="18"/>
                <w:szCs w:val="18"/>
              </w:rPr>
              <m:t>range</m:t>
            </m:r>
          </m:sub>
          <m:sup>
            <m:r>
              <w:rPr>
                <w:rFonts w:ascii="STIXGeneral-Regular" w:hAnsi="STIXGeneral-Regular" w:cs="STIXGeneral-Regular"/>
                <w:sz w:val="18"/>
                <w:szCs w:val="18"/>
              </w:rPr>
              <m:t>CG</m:t>
            </m:r>
          </m:sup>
        </m:sSubSup>
        <m:r>
          <w:rPr>
            <w:rFonts w:ascii="Cambria Math" w:hAnsi="Cambria Math" w:cs="Times New Roman"/>
            <w:sz w:val="18"/>
            <w:szCs w:val="18"/>
          </w:rPr>
          <m:t>(</m:t>
        </m:r>
        <m:r>
          <m:rPr>
            <m:sty m:val="bi"/>
          </m:rPr>
          <w:rPr>
            <w:rFonts w:ascii="STIXGeneral-Regular" w:hAnsi="STIXGeneral-Regular" w:cs="STIXGeneral-Regular"/>
            <w:sz w:val="18"/>
            <w:szCs w:val="18"/>
          </w:rPr>
          <m:t>R</m:t>
        </m:r>
        <m:r>
          <w:rPr>
            <w:rFonts w:ascii="Cambria Math" w:hAnsi="Cambria Math" w:cs="Times New Roman"/>
            <w:sz w:val="18"/>
            <w:szCs w:val="18"/>
          </w:rPr>
          <m:t>)</m:t>
        </m:r>
      </m:oMath>
      <w:r w:rsidRPr="00D421A1">
        <w:rPr>
          <w:rFonts w:ascii="Times New Roman" w:hAnsi="Times New Roman" w:cs="Times New Roman"/>
          <w:sz w:val="18"/>
          <w:szCs w:val="18"/>
        </w:rPr>
        <w:t xml:space="preserve"> as a radial potential is valid if: </w:t>
      </w:r>
    </w:p>
    <w:p w14:paraId="5D19681E" w14:textId="77777777" w:rsidR="003B098C" w:rsidRPr="00D421A1" w:rsidRDefault="003B098C" w:rsidP="003B098C">
      <w:pPr>
        <w:spacing w:line="276" w:lineRule="auto"/>
        <w:jc w:val="both"/>
        <w:rPr>
          <w:rFonts w:ascii="Times New Roman" w:hAnsi="Times New Roman" w:cs="Times New Roman"/>
          <w:sz w:val="18"/>
          <w:szCs w:val="18"/>
        </w:rPr>
      </w:pPr>
    </w:p>
    <w:p w14:paraId="32BC30D9" w14:textId="77777777" w:rsidR="003B098C" w:rsidRPr="00D421A1" w:rsidRDefault="003B098C" w:rsidP="003B098C">
      <w:pPr>
        <w:pStyle w:val="ListParagraph"/>
        <w:numPr>
          <w:ilvl w:val="0"/>
          <w:numId w:val="15"/>
        </w:numPr>
        <w:spacing w:line="276" w:lineRule="auto"/>
        <w:jc w:val="both"/>
        <w:rPr>
          <w:rFonts w:ascii="Times New Roman" w:hAnsi="Times New Roman" w:cs="Times New Roman"/>
          <w:sz w:val="18"/>
          <w:szCs w:val="18"/>
        </w:rPr>
      </w:pPr>
      <w:r w:rsidRPr="00D421A1">
        <w:rPr>
          <w:rFonts w:ascii="Times New Roman" w:hAnsi="Times New Roman" w:cs="Times New Roman"/>
          <w:b/>
          <w:sz w:val="18"/>
          <w:szCs w:val="18"/>
        </w:rPr>
        <w:t>The interacting particles have a neat electrostatic charge</w:t>
      </w:r>
      <w:r w:rsidRPr="00D421A1">
        <w:rPr>
          <w:rFonts w:ascii="Times New Roman" w:hAnsi="Times New Roman" w:cs="Times New Roman"/>
          <w:sz w:val="18"/>
          <w:szCs w:val="18"/>
        </w:rPr>
        <w:t>; in that case the dominating</w:t>
      </w:r>
      <w:r w:rsidR="00CD2CC0" w:rsidRPr="00D421A1">
        <w:rPr>
          <w:rFonts w:ascii="Times New Roman" w:hAnsi="Times New Roman" w:cs="Times New Roman"/>
          <w:sz w:val="18"/>
          <w:szCs w:val="18"/>
        </w:rPr>
        <w:t xml:space="preserve"> term is the Coulomb potential;</w:t>
      </w:r>
      <w:r w:rsidRPr="00D421A1">
        <w:rPr>
          <w:rFonts w:ascii="Times New Roman" w:hAnsi="Times New Roman" w:cs="Times New Roman"/>
          <w:sz w:val="18"/>
          <w:szCs w:val="18"/>
        </w:rPr>
        <w:t xml:space="preserve"> </w:t>
      </w:r>
    </w:p>
    <w:p w14:paraId="78AAC886" w14:textId="77777777" w:rsidR="00CD2CC0" w:rsidRPr="00D421A1" w:rsidRDefault="00CD2CC0" w:rsidP="00CD2CC0">
      <w:pPr>
        <w:pStyle w:val="ListParagraph"/>
        <w:spacing w:line="276" w:lineRule="auto"/>
        <w:ind w:left="1760"/>
        <w:jc w:val="both"/>
        <w:rPr>
          <w:rFonts w:ascii="Times New Roman" w:hAnsi="Times New Roman" w:cs="Times New Roman"/>
          <w:sz w:val="18"/>
          <w:szCs w:val="18"/>
        </w:rPr>
      </w:pPr>
    </w:p>
    <w:p w14:paraId="4ADBB8C3" w14:textId="77777777" w:rsidR="003B098C" w:rsidRPr="00D421A1" w:rsidRDefault="003B098C" w:rsidP="003B098C">
      <w:pPr>
        <w:pStyle w:val="ListParagraph"/>
        <w:numPr>
          <w:ilvl w:val="0"/>
          <w:numId w:val="15"/>
        </w:numPr>
        <w:spacing w:line="276" w:lineRule="auto"/>
        <w:jc w:val="both"/>
        <w:rPr>
          <w:rFonts w:ascii="Times New Roman" w:hAnsi="Times New Roman" w:cs="Times New Roman"/>
          <w:sz w:val="18"/>
          <w:szCs w:val="18"/>
        </w:rPr>
      </w:pPr>
      <w:r w:rsidRPr="00D421A1">
        <w:rPr>
          <w:rFonts w:ascii="Times New Roman" w:hAnsi="Times New Roman" w:cs="Times New Roman"/>
          <w:b/>
          <w:sz w:val="18"/>
          <w:szCs w:val="18"/>
        </w:rPr>
        <w:t>Both particles have either a highly symmetric charge distribution, or are weakly charged</w:t>
      </w:r>
      <w:r w:rsidRPr="00D421A1">
        <w:rPr>
          <w:rFonts w:ascii="Times New Roman" w:hAnsi="Times New Roman" w:cs="Times New Roman"/>
          <w:sz w:val="18"/>
          <w:szCs w:val="18"/>
        </w:rPr>
        <w:t xml:space="preserve">. In these cases, low order less symmetric </w:t>
      </w:r>
      <w:proofErr w:type="spellStart"/>
      <w:r w:rsidRPr="00D421A1">
        <w:rPr>
          <w:rFonts w:ascii="Times New Roman" w:hAnsi="Times New Roman" w:cs="Times New Roman"/>
          <w:sz w:val="18"/>
          <w:szCs w:val="18"/>
        </w:rPr>
        <w:t>multipoles</w:t>
      </w:r>
      <w:proofErr w:type="spellEnd"/>
      <w:r w:rsidRPr="00D421A1">
        <w:rPr>
          <w:rFonts w:ascii="Times New Roman" w:hAnsi="Times New Roman" w:cs="Times New Roman"/>
          <w:sz w:val="18"/>
          <w:szCs w:val="18"/>
        </w:rPr>
        <w:t xml:space="preserve"> are zero or negligible, thus the dominating term are practically spherical, or anyway weaker or shorter-ranged than van der Waals interactions. This occurs for example in hydrophobic groups; </w:t>
      </w:r>
    </w:p>
    <w:p w14:paraId="6A4BE2E2" w14:textId="77777777" w:rsidR="00CD2CC0" w:rsidRPr="00D421A1" w:rsidRDefault="00CD2CC0" w:rsidP="00CD2CC0">
      <w:pPr>
        <w:pStyle w:val="ListParagraph"/>
        <w:spacing w:line="276" w:lineRule="auto"/>
        <w:ind w:left="1760"/>
        <w:jc w:val="both"/>
        <w:rPr>
          <w:rFonts w:ascii="Times New Roman" w:hAnsi="Times New Roman" w:cs="Times New Roman"/>
          <w:sz w:val="18"/>
          <w:szCs w:val="18"/>
        </w:rPr>
      </w:pPr>
    </w:p>
    <w:p w14:paraId="7C4BF454" w14:textId="77777777" w:rsidR="003B098C" w:rsidRPr="00D421A1" w:rsidRDefault="003B098C" w:rsidP="003B098C">
      <w:pPr>
        <w:pStyle w:val="ListParagraph"/>
        <w:numPr>
          <w:ilvl w:val="0"/>
          <w:numId w:val="15"/>
        </w:numPr>
        <w:spacing w:line="276" w:lineRule="auto"/>
        <w:jc w:val="both"/>
        <w:rPr>
          <w:rFonts w:ascii="Times New Roman" w:hAnsi="Times New Roman" w:cs="Times New Roman"/>
          <w:sz w:val="18"/>
          <w:szCs w:val="18"/>
        </w:rPr>
      </w:pPr>
      <w:r w:rsidRPr="00D421A1">
        <w:rPr>
          <w:rFonts w:ascii="Times New Roman" w:hAnsi="Times New Roman" w:cs="Times New Roman"/>
          <w:b/>
          <w:sz w:val="18"/>
          <w:szCs w:val="18"/>
        </w:rPr>
        <w:t>The internal dynamics of the particles is fast enough</w:t>
      </w:r>
      <w:r w:rsidR="00CD2CC0" w:rsidRPr="00D421A1">
        <w:rPr>
          <w:rFonts w:ascii="Times New Roman" w:hAnsi="Times New Roman" w:cs="Times New Roman"/>
          <w:sz w:val="18"/>
          <w:szCs w:val="18"/>
        </w:rPr>
        <w:t xml:space="preserve">, so </w:t>
      </w:r>
      <w:r w:rsidRPr="00D421A1">
        <w:rPr>
          <w:rFonts w:ascii="Times New Roman" w:hAnsi="Times New Roman" w:cs="Times New Roman"/>
          <w:sz w:val="18"/>
          <w:szCs w:val="18"/>
        </w:rPr>
        <w:t xml:space="preserve">that the reorientation of the </w:t>
      </w:r>
      <w:proofErr w:type="spellStart"/>
      <w:r w:rsidRPr="00D421A1">
        <w:rPr>
          <w:rFonts w:ascii="Times New Roman" w:hAnsi="Times New Roman" w:cs="Times New Roman"/>
          <w:sz w:val="18"/>
          <w:szCs w:val="18"/>
        </w:rPr>
        <w:t>multipoles</w:t>
      </w:r>
      <w:proofErr w:type="spellEnd"/>
      <w:r w:rsidRPr="00D421A1">
        <w:rPr>
          <w:rFonts w:ascii="Times New Roman" w:hAnsi="Times New Roman" w:cs="Times New Roman"/>
          <w:sz w:val="18"/>
          <w:szCs w:val="18"/>
        </w:rPr>
        <w:t xml:space="preserve"> along the electrostatic field is much faster than translation of the particle, for example, in free solvent particles. </w:t>
      </w:r>
    </w:p>
    <w:p w14:paraId="08E940DE" w14:textId="77777777" w:rsidR="003B098C" w:rsidRPr="00D421A1" w:rsidRDefault="003B098C" w:rsidP="003B098C">
      <w:pPr>
        <w:pStyle w:val="ListParagraph"/>
        <w:spacing w:line="276" w:lineRule="auto"/>
        <w:ind w:left="1760"/>
        <w:jc w:val="both"/>
        <w:rPr>
          <w:rFonts w:ascii="Times New Roman" w:hAnsi="Times New Roman" w:cs="Times New Roman"/>
          <w:sz w:val="18"/>
          <w:szCs w:val="18"/>
        </w:rPr>
      </w:pPr>
    </w:p>
    <w:p w14:paraId="776A2BFC" w14:textId="77777777" w:rsidR="003B098C" w:rsidRPr="00D421A1" w:rsidRDefault="003B098C" w:rsidP="003B098C">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It is evident that these conditions do not apply to neutral polymeric chains containing strongly polar groups. In fact, the same polymer structure imposes topological restraints that prevent free and fast relaxation of the polar moieties. Polypeptide chains fall in this last category, as each peptide bond connecting two consecutive amino acids brings a permanent dipole of about 3.5 D oriented roughly perpendicular to the main-chain direction. The orientation of the backbone dipoles is strictly associated to the Ramachandran angles, and therefore it cannot be assumed to change unless local conformational changes occur. </w:t>
      </w:r>
    </w:p>
    <w:p w14:paraId="3F264A3F" w14:textId="77777777" w:rsidR="0037395D" w:rsidRPr="00D421A1" w:rsidRDefault="0037395D" w:rsidP="003B098C">
      <w:pPr>
        <w:spacing w:line="276" w:lineRule="auto"/>
        <w:jc w:val="both"/>
        <w:rPr>
          <w:rFonts w:ascii="Times New Roman" w:hAnsi="Times New Roman" w:cs="Times New Roman"/>
          <w:sz w:val="18"/>
          <w:szCs w:val="18"/>
        </w:rPr>
      </w:pPr>
    </w:p>
    <w:p w14:paraId="60F313C9" w14:textId="77777777" w:rsidR="008B7EBF" w:rsidRPr="00D421A1" w:rsidRDefault="008B7EBF" w:rsidP="008B7EBF">
      <w:pPr>
        <w:keepNext/>
        <w:spacing w:line="276" w:lineRule="auto"/>
        <w:jc w:val="both"/>
      </w:pPr>
      <w:r w:rsidRPr="00D421A1">
        <w:rPr>
          <w:noProof/>
          <w:lang w:val="en-US"/>
        </w:rPr>
        <w:lastRenderedPageBreak/>
        <w:drawing>
          <wp:inline distT="0" distB="0" distL="0" distR="0" wp14:anchorId="2C8A64AE" wp14:editId="54452387">
            <wp:extent cx="3835400" cy="3124200"/>
            <wp:effectExtent l="0" t="0" r="0" b="0"/>
            <wp:docPr id="6" name="Picture 6" descr="Macintosh HD:Users:cascio:Dropbox:RSC_book:Figures:FigureUN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cio:Dropbox:RSC_book:Figures:FigureUNRES.tif"/>
                    <pic:cNvPicPr>
                      <a:picLocks noChangeAspect="1" noChangeArrowheads="1"/>
                    </pic:cNvPicPr>
                  </pic:nvPicPr>
                  <pic:blipFill rotWithShape="1">
                    <a:blip r:embed="rId14">
                      <a:extLst>
                        <a:ext uri="{28A0092B-C50C-407E-A947-70E740481C1C}">
                          <a14:useLocalDpi xmlns:a14="http://schemas.microsoft.com/office/drawing/2010/main" val="0"/>
                        </a:ext>
                      </a:extLst>
                    </a:blip>
                    <a:srcRect l="15181" t="5466" r="12049" b="15434"/>
                    <a:stretch/>
                  </pic:blipFill>
                  <pic:spPr bwMode="auto">
                    <a:xfrm>
                      <a:off x="0" y="0"/>
                      <a:ext cx="38354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684AEA59" w14:textId="6B4A72C4" w:rsidR="008B7EBF" w:rsidRPr="00D421A1" w:rsidRDefault="008B7EBF" w:rsidP="008B7EBF">
      <w:pPr>
        <w:pStyle w:val="Caption"/>
        <w:jc w:val="both"/>
        <w:rPr>
          <w:rFonts w:ascii="Times New Roman" w:hAnsi="Times New Roman" w:cs="Times New Roman"/>
        </w:rPr>
      </w:pPr>
      <w:r w:rsidRPr="00D421A1">
        <w:rPr>
          <w:b w:val="0"/>
          <w:i/>
          <w:color w:val="000000" w:themeColor="text1"/>
        </w:rPr>
        <w:t xml:space="preserve">Figure </w:t>
      </w:r>
      <w:r w:rsidRPr="00D421A1">
        <w:rPr>
          <w:b w:val="0"/>
          <w:i/>
          <w:color w:val="000000" w:themeColor="text1"/>
        </w:rPr>
        <w:fldChar w:fldCharType="begin"/>
      </w:r>
      <w:r w:rsidRPr="00D421A1">
        <w:rPr>
          <w:b w:val="0"/>
          <w:i/>
          <w:color w:val="000000" w:themeColor="text1"/>
        </w:rPr>
        <w:instrText xml:space="preserve"> SEQ Figure \* ARABIC </w:instrText>
      </w:r>
      <w:r w:rsidRPr="00D421A1">
        <w:rPr>
          <w:b w:val="0"/>
          <w:i/>
          <w:color w:val="000000" w:themeColor="text1"/>
        </w:rPr>
        <w:fldChar w:fldCharType="separate"/>
      </w:r>
      <w:r w:rsidR="00F94D42">
        <w:rPr>
          <w:b w:val="0"/>
          <w:i/>
          <w:noProof/>
          <w:color w:val="000000" w:themeColor="text1"/>
        </w:rPr>
        <w:t>6</w:t>
      </w:r>
      <w:r w:rsidRPr="00D421A1">
        <w:rPr>
          <w:b w:val="0"/>
          <w:i/>
          <w:color w:val="000000" w:themeColor="text1"/>
        </w:rPr>
        <w:fldChar w:fldCharType="end"/>
      </w:r>
      <w:r w:rsidRPr="00D421A1">
        <w:rPr>
          <w:color w:val="auto"/>
        </w:rPr>
        <w:t xml:space="preserve"> Protein mapping by the UNRES model </w:t>
      </w:r>
      <w:r w:rsidR="00E91EF1">
        <w:rPr>
          <w:color w:val="auto"/>
        </w:rPr>
        <w:fldChar w:fldCharType="begin">
          <w:fldData xml:space="preserve">PEVuZE5vdGU+PENpdGU+PEF1dGhvcj5MaXdvPC9BdXRob3I+PFllYXI+MjAwNTwvWWVhcj48UmVj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</w:fldData>
        </w:fldChar>
      </w:r>
      <w:r w:rsidR="00E91EF1">
        <w:rPr>
          <w:color w:val="auto"/>
        </w:rPr>
        <w:instrText xml:space="preserve"> ADDIN EN.CITE </w:instrText>
      </w:r>
      <w:r w:rsidR="00E91EF1">
        <w:rPr>
          <w:color w:val="auto"/>
        </w:rPr>
        <w:fldChar w:fldCharType="begin">
          <w:fldData xml:space="preserve">PEVuZE5vdGU+PENpdGU+PEF1dGhvcj5MaXdvPC9BdXRob3I+PFllYXI+MjAwNTwvWWVhcj48UmVj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</w:fldData>
        </w:fldChar>
      </w:r>
      <w:r w:rsidR="00E91EF1">
        <w:rPr>
          <w:color w:val="auto"/>
        </w:rPr>
        <w:instrText xml:space="preserve"> ADDIN EN.CITE.DATA </w:instrText>
      </w:r>
      <w:r w:rsidR="00E91EF1">
        <w:rPr>
          <w:color w:val="auto"/>
        </w:rPr>
      </w:r>
      <w:r w:rsidR="00E91EF1">
        <w:rPr>
          <w:color w:val="auto"/>
        </w:rPr>
        <w:fldChar w:fldCharType="end"/>
      </w:r>
      <w:r w:rsidR="00E91EF1">
        <w:rPr>
          <w:color w:val="auto"/>
        </w:rPr>
      </w:r>
      <w:r w:rsidR="00E91EF1">
        <w:rPr>
          <w:color w:val="auto"/>
        </w:rPr>
        <w:fldChar w:fldCharType="separate"/>
      </w:r>
      <w:hyperlink w:anchor="_ENREF_45" w:tooltip="Liwo, 2005 #48" w:history="1">
        <w:r w:rsidR="00E91EF1" w:rsidRPr="00E91EF1">
          <w:rPr>
            <w:noProof/>
            <w:color w:val="auto"/>
            <w:vertAlign w:val="superscript"/>
          </w:rPr>
          <w:t>45</w:t>
        </w:r>
      </w:hyperlink>
      <w:r w:rsidR="00E91EF1" w:rsidRPr="00E91EF1">
        <w:rPr>
          <w:noProof/>
          <w:color w:val="auto"/>
          <w:vertAlign w:val="superscript"/>
        </w:rPr>
        <w:t xml:space="preserve">, </w:t>
      </w:r>
      <w:hyperlink w:anchor="_ENREF_46" w:tooltip="Liwo, 1999 #49" w:history="1">
        <w:r w:rsidR="00E91EF1" w:rsidRPr="00E91EF1">
          <w:rPr>
            <w:noProof/>
            <w:color w:val="auto"/>
            <w:vertAlign w:val="superscript"/>
          </w:rPr>
          <w:t>46</w:t>
        </w:r>
      </w:hyperlink>
      <w:r w:rsidR="00E91EF1">
        <w:rPr>
          <w:color w:val="auto"/>
        </w:rPr>
        <w:fldChar w:fldCharType="end"/>
      </w:r>
      <w:r w:rsidRPr="00D421A1">
        <w:rPr>
          <w:color w:val="auto"/>
        </w:rPr>
        <w:t xml:space="preserve">. </w:t>
      </w:r>
      <w:r w:rsidRPr="00D421A1">
        <w:rPr>
          <w:b w:val="0"/>
          <w:color w:val="auto"/>
        </w:rPr>
        <w:t xml:space="preserve">Each amino acid </w:t>
      </w:r>
      <w:proofErr w:type="spellStart"/>
      <w:r w:rsidRPr="00D421A1">
        <w:rPr>
          <w:b w:val="0"/>
          <w:i/>
          <w:color w:val="auto"/>
        </w:rPr>
        <w:t>i</w:t>
      </w:r>
      <w:proofErr w:type="spellEnd"/>
      <w:r w:rsidRPr="00D421A1">
        <w:rPr>
          <w:b w:val="0"/>
          <w:color w:val="auto"/>
        </w:rPr>
        <w:t xml:space="preserve"> is reduced to a non-interacting </w:t>
      </w:r>
      <w:proofErr w:type="spellStart"/>
      <w:r w:rsidRPr="00D421A1">
        <w:rPr>
          <w:b w:val="0"/>
          <w:i/>
          <w:color w:val="auto"/>
        </w:rPr>
        <w:t>C</w:t>
      </w:r>
      <w:r w:rsidRPr="00D421A1">
        <w:rPr>
          <w:rFonts w:ascii="Symbol" w:hAnsi="Symbol"/>
          <w:b w:val="0"/>
          <w:i/>
          <w:color w:val="auto"/>
        </w:rPr>
        <w:t></w:t>
      </w:r>
      <w:r w:rsidRPr="00D421A1">
        <w:rPr>
          <w:rFonts w:ascii="Times New Roman" w:hAnsi="Times New Roman"/>
          <w:b w:val="0"/>
          <w:i/>
          <w:color w:val="auto"/>
          <w:vertAlign w:val="subscript"/>
        </w:rPr>
        <w:t>i</w:t>
      </w:r>
      <w:proofErr w:type="spellEnd"/>
      <w:r w:rsidRPr="00D421A1">
        <w:rPr>
          <w:b w:val="0"/>
          <w:color w:val="auto"/>
        </w:rPr>
        <w:t xml:space="preserve"> bead, a side-chain spheroid (</w:t>
      </w:r>
      <w:proofErr w:type="spellStart"/>
      <w:r w:rsidRPr="00D421A1">
        <w:rPr>
          <w:b w:val="0"/>
          <w:i/>
          <w:color w:val="auto"/>
        </w:rPr>
        <w:t>SC</w:t>
      </w:r>
      <w:r w:rsidRPr="00D421A1">
        <w:rPr>
          <w:b w:val="0"/>
          <w:i/>
          <w:color w:val="auto"/>
          <w:vertAlign w:val="subscript"/>
        </w:rPr>
        <w:t>i</w:t>
      </w:r>
      <w:proofErr w:type="spellEnd"/>
      <w:r w:rsidRPr="00D421A1">
        <w:rPr>
          <w:b w:val="0"/>
          <w:color w:val="auto"/>
        </w:rPr>
        <w:t xml:space="preserve">) and connected to consecutive amino acid </w:t>
      </w:r>
      <w:r w:rsidRPr="00D421A1">
        <w:rPr>
          <w:b w:val="0"/>
          <w:i/>
          <w:color w:val="auto"/>
        </w:rPr>
        <w:t>i+1</w:t>
      </w:r>
      <w:r w:rsidRPr="00D421A1">
        <w:rPr>
          <w:b w:val="0"/>
          <w:color w:val="auto"/>
        </w:rPr>
        <w:t xml:space="preserve"> through an interacting bead representative of the backbone peptide bond </w:t>
      </w:r>
      <w:r w:rsidRPr="00D421A1">
        <w:rPr>
          <w:b w:val="0"/>
          <w:i/>
          <w:color w:val="auto"/>
        </w:rPr>
        <w:t>p</w:t>
      </w:r>
      <w:r w:rsidRPr="00D421A1">
        <w:rPr>
          <w:b w:val="0"/>
          <w:i/>
          <w:color w:val="auto"/>
          <w:vertAlign w:val="subscript"/>
        </w:rPr>
        <w:t>i</w:t>
      </w:r>
      <w:r w:rsidRPr="00D421A1">
        <w:rPr>
          <w:b w:val="0"/>
          <w:color w:val="auto"/>
        </w:rPr>
        <w:t>. Conformational arrangement is controlled by structural parameters (</w:t>
      </w:r>
      <w:r w:rsidRPr="00D421A1">
        <w:rPr>
          <w:rFonts w:ascii="Symbol" w:hAnsi="Symbol"/>
          <w:b w:val="0"/>
          <w:i/>
          <w:color w:val="auto"/>
        </w:rPr>
        <w:t></w:t>
      </w:r>
      <w:r w:rsidRPr="00D421A1">
        <w:rPr>
          <w:rFonts w:ascii="Symbol" w:hAnsi="Symbol"/>
          <w:b w:val="0"/>
          <w:i/>
          <w:color w:val="auto"/>
        </w:rPr>
        <w:t></w:t>
      </w:r>
      <w:r w:rsidRPr="00D421A1">
        <w:rPr>
          <w:rFonts w:ascii="Symbol" w:hAnsi="Symbol"/>
          <w:b w:val="0"/>
          <w:i/>
          <w:color w:val="auto"/>
        </w:rPr>
        <w:t></w:t>
      </w:r>
      <w:r w:rsidRPr="00D421A1">
        <w:rPr>
          <w:rFonts w:ascii="Symbol" w:hAnsi="Symbol"/>
          <w:b w:val="0"/>
          <w:i/>
          <w:color w:val="auto"/>
        </w:rPr>
        <w:t></w:t>
      </w:r>
      <w:r w:rsidRPr="00D421A1">
        <w:rPr>
          <w:rFonts w:ascii="Symbol" w:hAnsi="Symbol"/>
          <w:b w:val="0"/>
          <w:i/>
          <w:color w:val="auto"/>
        </w:rPr>
        <w:t></w:t>
      </w:r>
      <w:r w:rsidRPr="00D421A1">
        <w:rPr>
          <w:rFonts w:ascii="Symbol" w:hAnsi="Symbol"/>
          <w:b w:val="0"/>
          <w:i/>
          <w:color w:val="auto"/>
        </w:rPr>
        <w:t></w:t>
      </w:r>
      <w:r w:rsidRPr="00D421A1">
        <w:rPr>
          <w:rFonts w:ascii="Symbol" w:hAnsi="Symbol"/>
          <w:b w:val="0"/>
          <w:i/>
          <w:color w:val="auto"/>
        </w:rPr>
        <w:t></w:t>
      </w:r>
      <w:r w:rsidRPr="00D421A1">
        <w:rPr>
          <w:rFonts w:ascii="Symbol" w:hAnsi="Symbol"/>
          <w:b w:val="0"/>
          <w:i/>
          <w:color w:val="auto"/>
        </w:rPr>
        <w:t></w:t>
      </w:r>
      <w:r w:rsidRPr="00D421A1">
        <w:rPr>
          <w:rFonts w:ascii="Symbol" w:hAnsi="Symbol"/>
          <w:b w:val="0"/>
          <w:i/>
          <w:color w:val="auto"/>
        </w:rPr>
        <w:t></w:t>
      </w:r>
      <w:r w:rsidRPr="00D421A1">
        <w:rPr>
          <w:rFonts w:ascii="Symbol" w:hAnsi="Symbol"/>
          <w:b w:val="0"/>
          <w:i/>
          <w:color w:val="auto"/>
        </w:rPr>
        <w:t></w:t>
      </w:r>
      <w:r w:rsidRPr="00D421A1">
        <w:rPr>
          <w:b w:val="0"/>
          <w:color w:val="auto"/>
        </w:rPr>
        <w:t>).</w:t>
      </w:r>
    </w:p>
    <w:p w14:paraId="7F773DBD" w14:textId="77777777" w:rsidR="00E91EF1" w:rsidRDefault="00E91EF1" w:rsidP="00E91EF1">
      <w:pPr>
        <w:pStyle w:val="06CHeading"/>
      </w:pPr>
    </w:p>
    <w:p w14:paraId="0733D0EC" w14:textId="77777777" w:rsidR="00E91EF1" w:rsidRPr="00E91EF1" w:rsidRDefault="00E91EF1" w:rsidP="00E91EF1">
      <w:pPr>
        <w:pStyle w:val="08ArticleText"/>
      </w:pPr>
    </w:p>
    <w:p w14:paraId="1C88762C" w14:textId="77777777" w:rsidR="00E91EF1" w:rsidRPr="00D421A1" w:rsidRDefault="00E91EF1" w:rsidP="00E91EF1">
      <w:pPr>
        <w:pStyle w:val="06CHeading"/>
        <w:rPr>
          <w:bCs/>
          <w:iCs/>
        </w:rPr>
      </w:pPr>
      <w:r w:rsidRPr="00D421A1">
        <w:rPr>
          <w:bCs/>
          <w:iCs/>
        </w:rPr>
        <w:t>3.3.4 Example of a Hamiltonian beyond the molecular form: the UNRES potential</w:t>
      </w:r>
    </w:p>
    <w:p w14:paraId="7E3EE6D5" w14:textId="3B6399B1" w:rsidR="00E91EF1" w:rsidRDefault="00E91EF1"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 </w:t>
      </w:r>
    </w:p>
    <w:p w14:paraId="1D0D3A7E" w14:textId="64DEE98B" w:rsidR="00CD2CC0" w:rsidRPr="00D421A1" w:rsidRDefault="0037395D"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The UNRES model by </w:t>
      </w:r>
      <w:proofErr w:type="spellStart"/>
      <w:r w:rsidRPr="00D421A1">
        <w:rPr>
          <w:rFonts w:ascii="Times New Roman" w:hAnsi="Times New Roman" w:cs="Times New Roman"/>
          <w:sz w:val="18"/>
          <w:szCs w:val="18"/>
        </w:rPr>
        <w:t>Scheraga</w:t>
      </w:r>
      <w:proofErr w:type="spellEnd"/>
      <w:r w:rsidRPr="00D421A1">
        <w:rPr>
          <w:rFonts w:ascii="Times New Roman" w:hAnsi="Times New Roman" w:cs="Times New Roman"/>
          <w:sz w:val="18"/>
          <w:szCs w:val="18"/>
        </w:rPr>
        <w:t xml:space="preserve"> and co-workers is one of the most successful CG models for folding prediction available to date.</w:t>
      </w:r>
      <w:r w:rsidR="00E91EF1">
        <w:rPr>
          <w:rFonts w:ascii="Times New Roman" w:hAnsi="Times New Roman" w:cs="Times New Roman"/>
          <w:sz w:val="18"/>
          <w:szCs w:val="18"/>
        </w:rPr>
        <w:fldChar w:fldCharType="begin">
          <w:fldData xml:space="preserve">PEVuZE5vdGU+PENpdGU+PEF1dGhvcj5MaXdvPC9BdXRob3I+PFllYXI+MjAwNTwvWWVhcj48UmVj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PEVuZE5vdGU+PENpdGU+PEF1dGhvcj5MaXdvPC9BdXRob3I+PFllYXI+MjAwNTwvWWVhcj48UmVj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hyperlink w:anchor="_ENREF_45" w:tooltip="Liwo, 2005 #48" w:history="1">
        <w:r w:rsidR="00E91EF1" w:rsidRPr="00E91EF1">
          <w:rPr>
            <w:rFonts w:ascii="Times New Roman" w:hAnsi="Times New Roman" w:cs="Times New Roman"/>
            <w:noProof/>
            <w:sz w:val="18"/>
            <w:szCs w:val="18"/>
            <w:vertAlign w:val="superscript"/>
          </w:rPr>
          <w:t>45</w:t>
        </w:r>
      </w:hyperlink>
      <w:r w:rsidR="00E91EF1" w:rsidRPr="00E91EF1">
        <w:rPr>
          <w:rFonts w:ascii="Times New Roman" w:hAnsi="Times New Roman" w:cs="Times New Roman"/>
          <w:noProof/>
          <w:sz w:val="18"/>
          <w:szCs w:val="18"/>
          <w:vertAlign w:val="superscript"/>
        </w:rPr>
        <w:t xml:space="preserve">, </w:t>
      </w:r>
      <w:hyperlink w:anchor="_ENREF_46" w:tooltip="Liwo, 1999 #49" w:history="1">
        <w:r w:rsidR="00E91EF1" w:rsidRPr="00E91EF1">
          <w:rPr>
            <w:rFonts w:ascii="Times New Roman" w:hAnsi="Times New Roman" w:cs="Times New Roman"/>
            <w:noProof/>
            <w:sz w:val="18"/>
            <w:szCs w:val="18"/>
            <w:vertAlign w:val="superscript"/>
          </w:rPr>
          <w:t>46</w:t>
        </w:r>
      </w:hyperlink>
      <w:r w:rsidR="00E91EF1">
        <w:rPr>
          <w:rFonts w:ascii="Times New Roman" w:hAnsi="Times New Roman" w:cs="Times New Roman"/>
          <w:sz w:val="18"/>
          <w:szCs w:val="18"/>
        </w:rPr>
        <w:fldChar w:fldCharType="end"/>
      </w:r>
      <w:r w:rsidRPr="00D421A1">
        <w:rPr>
          <w:rFonts w:ascii="Times New Roman" w:hAnsi="Times New Roman" w:cs="Times New Roman"/>
          <w:sz w:val="18"/>
          <w:szCs w:val="18"/>
        </w:rPr>
        <w:t xml:space="preserve"> The possibility of exploring efficiently the conformational space of a protein sequence is achieved by keeping the number of interaction sites as small as possible: typically, one bead for the backbone, located at the peptide bond centres and one spheroids representing the side-chain. Auxiliary non-interacting sites are located at the C</w:t>
      </w:r>
      <w:r w:rsidRPr="00D421A1">
        <w:rPr>
          <w:rFonts w:ascii="Symbol" w:hAnsi="Symbol" w:cs="Times New Roman"/>
          <w:sz w:val="18"/>
          <w:szCs w:val="18"/>
        </w:rPr>
        <w:t></w:t>
      </w:r>
      <w:r w:rsidRPr="00D421A1">
        <w:rPr>
          <w:rFonts w:ascii="Times New Roman" w:hAnsi="Times New Roman" w:cs="Times New Roman"/>
          <w:sz w:val="18"/>
          <w:szCs w:val="18"/>
        </w:rPr>
        <w:t>’s, to facilitate the geometric definition of the chain structure (Figure 6).</w:t>
      </w:r>
      <w:r w:rsidR="00FD26B1" w:rsidRPr="00D421A1">
        <w:rPr>
          <w:rFonts w:ascii="Times New Roman" w:hAnsi="Times New Roman" w:cs="Times New Roman"/>
          <w:sz w:val="18"/>
          <w:szCs w:val="18"/>
        </w:rPr>
        <w:t xml:space="preserve"> The potential function of the UNRES models reads as:</w:t>
      </w:r>
    </w:p>
    <w:p w14:paraId="1F89A54E" w14:textId="77777777" w:rsidR="0037395D" w:rsidRPr="00D421A1" w:rsidRDefault="0037395D" w:rsidP="0037395D">
      <w:pPr>
        <w:spacing w:line="276" w:lineRule="auto"/>
        <w:jc w:val="both"/>
        <w:rPr>
          <w:rFonts w:ascii="Times New Roman" w:hAnsi="Times New Roman" w:cs="Times New Roman"/>
          <w:sz w:val="18"/>
          <w:szCs w:val="18"/>
        </w:rPr>
      </w:pPr>
    </w:p>
    <w:p w14:paraId="7E975748" w14:textId="77777777" w:rsidR="003B098C" w:rsidRPr="00D421A1" w:rsidRDefault="003B098C" w:rsidP="004E6E37">
      <w:pPr>
        <w:spacing w:line="276" w:lineRule="auto"/>
        <w:jc w:val="both"/>
        <w:rPr>
          <w:rFonts w:ascii="Times New Roman" w:hAnsi="Times New Roman" w:cs="Times New Roman"/>
          <w:sz w:val="18"/>
          <w:szCs w:val="18"/>
        </w:rPr>
      </w:pPr>
    </w:p>
    <w:p w14:paraId="0EFC5CF8" w14:textId="77777777" w:rsidR="0037395D" w:rsidRPr="00D421A1" w:rsidRDefault="00CF293F" w:rsidP="004E6E37">
      <w:pPr>
        <w:spacing w:line="276" w:lineRule="auto"/>
        <w:jc w:val="both"/>
        <w:rPr>
          <w:rFonts w:ascii="Times New Roman" w:hAnsi="Times New Roman" w:cs="Times New Roman"/>
          <w:sz w:val="18"/>
          <w:szCs w:val="18"/>
        </w:rPr>
      </w:pPr>
      <m:oMath>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UNRES</m:t>
            </m:r>
          </m:sup>
        </m:sSup>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k</m:t>
            </m:r>
          </m:e>
          <m:sub>
            <m:r>
              <w:rPr>
                <w:rFonts w:ascii="STIXGeneral-Regular" w:hAnsi="STIXGeneral-Regular" w:cs="STIXGeneral-Regular"/>
                <w:sz w:val="18"/>
                <w:szCs w:val="18"/>
              </w:rPr>
              <m:t>SCSC</m:t>
            </m:r>
          </m:sub>
        </m:sSub>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r>
              <w:rPr>
                <w:rFonts w:ascii="Cambria Math" w:hAnsi="Cambria Math" w:cs="Times New Roman"/>
                <w:sz w:val="18"/>
                <w:szCs w:val="18"/>
              </w:rPr>
              <m:t>&lt;</m:t>
            </m:r>
            <m:r>
              <w:rPr>
                <w:rFonts w:ascii="STIXGeneral-Regular" w:hAnsi="STIXGeneral-Regular" w:cs="STIXGeneral-Regular"/>
                <w:sz w:val="18"/>
                <w:szCs w:val="18"/>
              </w:rPr>
              <m:t>j</m:t>
            </m:r>
          </m:sub>
          <m:sup/>
          <m:e>
            <m:r>
              <w:rPr>
                <w:rFonts w:ascii="STIXGeneral-Regular" w:hAnsi="STIXGeneral-Regular" w:cs="STIXGeneral-Regular"/>
                <w:sz w:val="18"/>
                <w:szCs w:val="18"/>
              </w:rPr>
              <m:t>V</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SC</m:t>
                    </m:r>
                  </m:e>
                  <m:sub>
                    <m:r>
                      <w:rPr>
                        <w:rFonts w:ascii="STIXGeneral-Regular" w:hAnsi="STIXGeneral-Regular" w:cs="STIXGeneral-Regular"/>
                        <w:sz w:val="18"/>
                        <w:szCs w:val="18"/>
                      </w:rPr>
                      <m:t>i</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SC</m:t>
                    </m:r>
                  </m:e>
                  <m:sub>
                    <m:r>
                      <w:rPr>
                        <w:rFonts w:ascii="STIXGeneral-Regular" w:hAnsi="STIXGeneral-Regular" w:cs="STIXGeneral-Regular"/>
                        <w:sz w:val="18"/>
                        <w:szCs w:val="18"/>
                      </w:rPr>
                      <m:t>j</m:t>
                    </m:r>
                  </m:sub>
                </m:sSub>
              </m:e>
            </m:d>
          </m:e>
        </m:nary>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k</m:t>
            </m:r>
          </m:e>
          <m:sub>
            <m:r>
              <w:rPr>
                <w:rFonts w:ascii="STIXGeneral-Regular" w:hAnsi="STIXGeneral-Regular" w:cs="STIXGeneral-Regular"/>
                <w:sz w:val="18"/>
                <w:szCs w:val="18"/>
              </w:rPr>
              <m:t>SCp</m:t>
            </m:r>
          </m:sub>
        </m:sSub>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r>
              <w:rPr>
                <w:rFonts w:ascii="Cambria Math" w:hAnsi="Cambria Math" w:cs="Times New Roman"/>
                <w:sz w:val="18"/>
                <w:szCs w:val="18"/>
              </w:rPr>
              <m:t>≠</m:t>
            </m:r>
            <m:r>
              <w:rPr>
                <w:rFonts w:ascii="STIXGeneral-Regular" w:hAnsi="STIXGeneral-Regular" w:cs="STIXGeneral-Regular"/>
                <w:sz w:val="18"/>
                <w:szCs w:val="18"/>
              </w:rPr>
              <m:t>j</m:t>
            </m:r>
          </m:sub>
          <m:sup/>
          <m:e>
            <m:r>
              <w:rPr>
                <w:rFonts w:ascii="STIXGeneral-Regular" w:hAnsi="STIXGeneral-Regular" w:cs="STIXGeneral-Regular"/>
                <w:sz w:val="18"/>
                <w:szCs w:val="18"/>
              </w:rPr>
              <m:t>V</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SC</m:t>
                    </m:r>
                  </m:e>
                  <m:sub>
                    <m:r>
                      <w:rPr>
                        <w:rFonts w:ascii="STIXGeneral-Regular" w:hAnsi="STIXGeneral-Regular" w:cs="STIXGeneral-Regular"/>
                        <w:sz w:val="18"/>
                        <w:szCs w:val="18"/>
                      </w:rPr>
                      <m:t>i</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p</m:t>
                    </m:r>
                  </m:e>
                  <m:sub>
                    <m:r>
                      <w:rPr>
                        <w:rFonts w:ascii="STIXGeneral-Regular" w:hAnsi="STIXGeneral-Regular" w:cs="STIXGeneral-Regular"/>
                        <w:sz w:val="18"/>
                        <w:szCs w:val="18"/>
                      </w:rPr>
                      <m:t>j</m:t>
                    </m:r>
                  </m:sub>
                </m:sSub>
              </m:e>
            </m:d>
          </m:e>
        </m:nary>
        <m:r>
          <w:rPr>
            <w:rFonts w:ascii="Cambria Math" w:hAnsi="Cambria Math" w:cs="Times New Roman"/>
            <w:sz w:val="18"/>
            <w:szCs w:val="18"/>
          </w:rPr>
          <m:t>+</m:t>
        </m:r>
        <m:sSubSup>
          <m:sSubSupPr>
            <m:ctrlPr>
              <w:rPr>
                <w:rFonts w:ascii="Cambria Math" w:hAnsi="Cambria Math" w:cs="Times New Roman"/>
                <w:i/>
                <w:sz w:val="18"/>
                <w:szCs w:val="18"/>
              </w:rPr>
            </m:ctrlPr>
          </m:sSubSupPr>
          <m:e>
            <m:r>
              <w:rPr>
                <w:rFonts w:ascii="STIXGeneral-Regular" w:hAnsi="STIXGeneral-Regular" w:cs="STIXGeneral-Regular"/>
                <w:sz w:val="18"/>
                <w:szCs w:val="18"/>
              </w:rPr>
              <m:t>k</m:t>
            </m:r>
          </m:e>
          <m:sub>
            <m:r>
              <w:rPr>
                <w:rFonts w:ascii="STIXGeneral-Regular" w:hAnsi="STIXGeneral-Regular" w:cs="STIXGeneral-Regular"/>
                <w:sz w:val="18"/>
                <w:szCs w:val="18"/>
              </w:rPr>
              <m:t>pp</m:t>
            </m:r>
          </m:sub>
          <m:sup>
            <m:r>
              <w:rPr>
                <w:rFonts w:ascii="STIXGeneral-Regular" w:hAnsi="STIXGeneral-Regular" w:cs="STIXGeneral-Regular"/>
                <w:sz w:val="18"/>
                <w:szCs w:val="18"/>
              </w:rPr>
              <m:t>el</m:t>
            </m:r>
          </m:sup>
        </m:sSubSup>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r>
              <w:rPr>
                <w:rFonts w:ascii="Cambria Math" w:hAnsi="Cambria Math" w:cs="Times New Roman"/>
                <w:sz w:val="18"/>
                <w:szCs w:val="18"/>
              </w:rPr>
              <m:t>&lt;</m:t>
            </m:r>
            <m:r>
              <w:rPr>
                <w:rFonts w:ascii="STIXGeneral-Regular" w:hAnsi="STIXGeneral-Regular" w:cs="STIXGeneral-Regular"/>
                <w:sz w:val="18"/>
                <w:szCs w:val="18"/>
              </w:rPr>
              <m:t>j</m:t>
            </m:r>
            <m:r>
              <w:rPr>
                <w:rFonts w:ascii="Cambria Math" w:hAnsi="Cambria Math" w:cs="Times New Roman"/>
                <w:sz w:val="18"/>
                <w:szCs w:val="18"/>
              </w:rPr>
              <m:t>-1</m:t>
            </m:r>
          </m:sub>
          <m:sup/>
          <m:e>
            <m:r>
              <w:rPr>
                <w:rFonts w:ascii="STIXGeneral-Regular" w:hAnsi="STIXGeneral-Regular" w:cs="STIXGeneral-Regular"/>
                <w:sz w:val="18"/>
                <w:szCs w:val="18"/>
              </w:rPr>
              <m:t>V</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p</m:t>
                    </m:r>
                  </m:e>
                  <m:sub>
                    <m:r>
                      <w:rPr>
                        <w:rFonts w:ascii="STIXGeneral-Regular" w:hAnsi="STIXGeneral-Regular" w:cs="STIXGeneral-Regular"/>
                        <w:sz w:val="18"/>
                        <w:szCs w:val="18"/>
                      </w:rPr>
                      <m:t>i</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p</m:t>
                    </m:r>
                  </m:e>
                  <m:sub>
                    <m:r>
                      <w:rPr>
                        <w:rFonts w:ascii="STIXGeneral-Regular" w:hAnsi="STIXGeneral-Regular" w:cs="STIXGeneral-Regular"/>
                        <w:sz w:val="18"/>
                        <w:szCs w:val="18"/>
                      </w:rPr>
                      <m:t>j</m:t>
                    </m:r>
                  </m:sub>
                </m:sSub>
              </m:e>
            </m:d>
          </m:e>
        </m:nary>
        <m:r>
          <w:rPr>
            <w:rFonts w:ascii="Cambria Math" w:hAnsi="Cambria Math" w:cs="Times New Roman"/>
            <w:sz w:val="18"/>
            <w:szCs w:val="18"/>
          </w:rPr>
          <m:t>+</m:t>
        </m:r>
        <m:sSubSup>
          <m:sSubSupPr>
            <m:ctrlPr>
              <w:rPr>
                <w:rFonts w:ascii="Cambria Math" w:hAnsi="Cambria Math" w:cs="Times New Roman"/>
                <w:i/>
                <w:sz w:val="18"/>
                <w:szCs w:val="18"/>
              </w:rPr>
            </m:ctrlPr>
          </m:sSubSupPr>
          <m:e>
            <m:r>
              <w:rPr>
                <w:rFonts w:ascii="STIXGeneral-Regular" w:hAnsi="STIXGeneral-Regular" w:cs="STIXGeneral-Regular"/>
                <w:sz w:val="18"/>
                <w:szCs w:val="18"/>
              </w:rPr>
              <m:t>k</m:t>
            </m:r>
          </m:e>
          <m:sub>
            <m:r>
              <w:rPr>
                <w:rFonts w:ascii="STIXGeneral-Regular" w:hAnsi="STIXGeneral-Regular" w:cs="STIXGeneral-Regular"/>
                <w:sz w:val="18"/>
                <w:szCs w:val="18"/>
              </w:rPr>
              <m:t>pp</m:t>
            </m:r>
          </m:sub>
          <m:sup>
            <m:r>
              <w:rPr>
                <w:rFonts w:ascii="STIXGeneral-Regular" w:hAnsi="STIXGeneral-Regular" w:cs="STIXGeneral-Regular"/>
                <w:sz w:val="18"/>
                <w:szCs w:val="18"/>
              </w:rPr>
              <m:t>vdW</m:t>
            </m:r>
          </m:sup>
        </m:sSubSup>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r>
              <w:rPr>
                <w:rFonts w:ascii="Cambria Math" w:hAnsi="Cambria Math" w:cs="Times New Roman"/>
                <w:sz w:val="18"/>
                <w:szCs w:val="18"/>
              </w:rPr>
              <m:t>&lt;</m:t>
            </m:r>
            <m:r>
              <w:rPr>
                <w:rFonts w:ascii="STIXGeneral-Regular" w:hAnsi="STIXGeneral-Regular" w:cs="STIXGeneral-Regular"/>
                <w:sz w:val="18"/>
                <w:szCs w:val="18"/>
              </w:rPr>
              <m:t>j</m:t>
            </m:r>
          </m:sub>
          <m:sup/>
          <m:e>
            <m:r>
              <w:rPr>
                <w:rFonts w:ascii="STIXGeneral-Regular" w:hAnsi="STIXGeneral-Regular" w:cs="STIXGeneral-Regular"/>
                <w:sz w:val="18"/>
                <w:szCs w:val="18"/>
              </w:rPr>
              <m:t>V</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p</m:t>
                    </m:r>
                  </m:e>
                  <m:sub>
                    <m:r>
                      <w:rPr>
                        <w:rFonts w:ascii="STIXGeneral-Regular" w:hAnsi="STIXGeneral-Regular" w:cs="STIXGeneral-Regular"/>
                        <w:sz w:val="18"/>
                        <w:szCs w:val="18"/>
                      </w:rPr>
                      <m:t>i</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p</m:t>
                    </m:r>
                  </m:e>
                  <m:sub>
                    <m:r>
                      <w:rPr>
                        <w:rFonts w:ascii="STIXGeneral-Regular" w:hAnsi="STIXGeneral-Regular" w:cs="STIXGeneral-Regular"/>
                        <w:sz w:val="18"/>
                        <w:szCs w:val="18"/>
                      </w:rPr>
                      <m:t>j</m:t>
                    </m:r>
                  </m:sub>
                </m:sSub>
              </m:e>
            </m:d>
          </m:e>
        </m:nary>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k</m:t>
            </m:r>
          </m:e>
          <m:sub>
            <m:r>
              <w:rPr>
                <w:rFonts w:ascii="STIXGeneral-Regular" w:hAnsi="STIXGeneral-Regular" w:cs="STIXGeneral-Regular"/>
                <w:sz w:val="18"/>
                <w:szCs w:val="18"/>
              </w:rPr>
              <m:t>φ</m:t>
            </m:r>
          </m:sub>
        </m:sSub>
        <m:sSub>
          <m:sSubPr>
            <m:ctrlPr>
              <w:rPr>
                <w:rFonts w:ascii="Cambria Math" w:hAnsi="Cambria Math" w:cs="Times New Roman"/>
                <w:i/>
                <w:sz w:val="18"/>
                <w:szCs w:val="18"/>
              </w:rPr>
            </m:ctrlPr>
          </m:sSubPr>
          <m:e>
            <m:r>
              <w:rPr>
                <w:rFonts w:ascii="STIXGeneral-Regular" w:hAnsi="STIXGeneral-Regular" w:cs="STIXGeneral-Regular"/>
                <w:sz w:val="18"/>
                <w:szCs w:val="18"/>
              </w:rPr>
              <m:t>f</m:t>
            </m:r>
          </m:e>
          <m:sub>
            <m:r>
              <w:rPr>
                <w:rFonts w:ascii="Cambria Math" w:hAnsi="Cambria Math" w:cs="Times New Roman"/>
                <w:sz w:val="18"/>
                <w:szCs w:val="18"/>
              </w:rPr>
              <m:t>2</m:t>
            </m:r>
          </m:sub>
        </m:sSub>
        <m:d>
          <m:dPr>
            <m:ctrlPr>
              <w:rPr>
                <w:rFonts w:ascii="Cambria Math" w:hAnsi="Cambria Math" w:cs="Times New Roman"/>
                <w:i/>
                <w:sz w:val="18"/>
                <w:szCs w:val="18"/>
              </w:rPr>
            </m:ctrlPr>
          </m:dPr>
          <m:e>
            <m:r>
              <w:rPr>
                <w:rFonts w:ascii="STIXGeneral-Regular" w:hAnsi="STIXGeneral-Regular" w:cs="STIXGeneral-Regular"/>
                <w:sz w:val="18"/>
                <w:szCs w:val="18"/>
              </w:rPr>
              <m:t>T</m:t>
            </m:r>
          </m:e>
        </m:d>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sub>
          <m:sup/>
          <m:e>
            <m:r>
              <w:rPr>
                <w:rFonts w:ascii="STIXGeneral-Regular" w:hAnsi="STIXGeneral-Regular" w:cs="STIXGeneral-Regular"/>
                <w:sz w:val="18"/>
                <w:szCs w:val="18"/>
              </w:rPr>
              <m:t>V</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φ</m:t>
                    </m:r>
                  </m:e>
                  <m:sub>
                    <m:r>
                      <w:rPr>
                        <w:rFonts w:ascii="STIXGeneral-Regular" w:hAnsi="STIXGeneral-Regular" w:cs="STIXGeneral-Regular"/>
                        <w:sz w:val="18"/>
                        <w:szCs w:val="18"/>
                      </w:rPr>
                      <m:t>i</m:t>
                    </m:r>
                  </m:sub>
                </m:sSub>
              </m:e>
            </m:d>
          </m:e>
        </m:nary>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k</m:t>
            </m:r>
          </m:e>
          <m:sub>
            <m:r>
              <w:rPr>
                <w:rFonts w:ascii="STIXGeneral-Regular" w:hAnsi="STIXGeneral-Regular" w:cs="STIXGeneral-Regular"/>
                <w:sz w:val="18"/>
                <w:szCs w:val="18"/>
              </w:rPr>
              <m:t>φφ</m:t>
            </m:r>
          </m:sub>
        </m:sSub>
        <m:sSub>
          <m:sSubPr>
            <m:ctrlPr>
              <w:rPr>
                <w:rFonts w:ascii="Cambria Math" w:hAnsi="Cambria Math" w:cs="Times New Roman"/>
                <w:i/>
                <w:sz w:val="18"/>
                <w:szCs w:val="18"/>
              </w:rPr>
            </m:ctrlPr>
          </m:sSubPr>
          <m:e>
            <m:r>
              <w:rPr>
                <w:rFonts w:ascii="STIXGeneral-Regular" w:hAnsi="STIXGeneral-Regular" w:cs="STIXGeneral-Regular"/>
                <w:sz w:val="18"/>
                <w:szCs w:val="18"/>
              </w:rPr>
              <m:t>f</m:t>
            </m:r>
          </m:e>
          <m:sub>
            <m:r>
              <w:rPr>
                <w:rFonts w:ascii="Cambria Math" w:hAnsi="Cambria Math" w:cs="Times New Roman"/>
                <w:sz w:val="18"/>
                <w:szCs w:val="18"/>
              </w:rPr>
              <m:t>3</m:t>
            </m:r>
          </m:sub>
        </m:sSub>
        <m:d>
          <m:dPr>
            <m:ctrlPr>
              <w:rPr>
                <w:rFonts w:ascii="Cambria Math" w:hAnsi="Cambria Math" w:cs="Times New Roman"/>
                <w:i/>
                <w:sz w:val="18"/>
                <w:szCs w:val="18"/>
              </w:rPr>
            </m:ctrlPr>
          </m:dPr>
          <m:e>
            <m:r>
              <w:rPr>
                <w:rFonts w:ascii="STIXGeneral-Regular" w:hAnsi="STIXGeneral-Regular" w:cs="STIXGeneral-Regular"/>
                <w:sz w:val="18"/>
                <w:szCs w:val="18"/>
              </w:rPr>
              <m:t>T</m:t>
            </m:r>
          </m:e>
        </m:d>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sub>
          <m:sup/>
          <m:e>
            <m:r>
              <w:rPr>
                <w:rFonts w:ascii="STIXGeneral-Regular" w:hAnsi="STIXGeneral-Regular" w:cs="STIXGeneral-Regular"/>
                <w:sz w:val="18"/>
                <w:szCs w:val="18"/>
              </w:rPr>
              <m:t>V</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φ</m:t>
                    </m:r>
                  </m:e>
                  <m:sub>
                    <m:r>
                      <w:rPr>
                        <w:rFonts w:ascii="STIXGeneral-Regular" w:hAnsi="STIXGeneral-Regular" w:cs="STIXGeneral-Regular"/>
                        <w:sz w:val="18"/>
                        <w:szCs w:val="18"/>
                      </w:rPr>
                      <m:t>i</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φ</m:t>
                    </m:r>
                  </m:e>
                  <m:sub>
                    <m:r>
                      <w:rPr>
                        <w:rFonts w:ascii="STIXGeneral-Regular" w:hAnsi="STIXGeneral-Regular" w:cs="STIXGeneral-Regular"/>
                        <w:sz w:val="18"/>
                        <w:szCs w:val="18"/>
                      </w:rPr>
                      <m:t>i</m:t>
                    </m:r>
                    <m:r>
                      <w:rPr>
                        <w:rFonts w:ascii="Cambria Math" w:hAnsi="Cambria Math" w:cs="Times New Roman"/>
                        <w:sz w:val="18"/>
                        <w:szCs w:val="18"/>
                      </w:rPr>
                      <m:t>+1</m:t>
                    </m:r>
                  </m:sub>
                </m:sSub>
              </m:e>
            </m:d>
          </m:e>
        </m:nary>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k</m:t>
            </m:r>
          </m:e>
          <m:sub>
            <m:r>
              <w:rPr>
                <w:rFonts w:ascii="STIXGeneral-Regular" w:hAnsi="STIXGeneral-Regular" w:cs="STIXGeneral-Regular"/>
                <w:sz w:val="18"/>
                <w:szCs w:val="18"/>
              </w:rPr>
              <m:t>γ</m:t>
            </m:r>
          </m:sub>
        </m:sSub>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sub>
          <m:sup/>
          <m:e>
            <m:r>
              <w:rPr>
                <w:rFonts w:ascii="STIXGeneral-Regular" w:hAnsi="STIXGeneral-Regular" w:cs="STIXGeneral-Regular"/>
                <w:sz w:val="18"/>
                <w:szCs w:val="18"/>
              </w:rPr>
              <m:t>V</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γ</m:t>
                </m:r>
              </m:e>
              <m:sub>
                <m:r>
                  <w:rPr>
                    <w:rFonts w:ascii="STIXGeneral-Regular" w:hAnsi="STIXGeneral-Regular" w:cs="STIXGeneral-Regular"/>
                    <w:sz w:val="18"/>
                    <w:szCs w:val="18"/>
                  </w:rPr>
                  <m:t>i</m:t>
                </m:r>
              </m:sub>
            </m:sSub>
            <m:r>
              <w:rPr>
                <w:rFonts w:ascii="Cambria Math" w:hAnsi="Cambria Math" w:cs="Times New Roman"/>
                <w:sz w:val="18"/>
                <w:szCs w:val="18"/>
              </w:rPr>
              <m:t>)</m:t>
            </m:r>
          </m:e>
        </m:nary>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k</m:t>
            </m:r>
          </m:e>
          <m:sub>
            <m:r>
              <w:rPr>
                <w:rFonts w:ascii="STIXGeneral-Regular" w:hAnsi="STIXGeneral-Regular" w:cs="STIXGeneral-Regular"/>
                <w:sz w:val="18"/>
                <w:szCs w:val="18"/>
              </w:rPr>
              <m:t>αβ</m:t>
            </m:r>
          </m:sub>
        </m:sSub>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sub>
          <m:sup/>
          <m:e>
            <m:r>
              <w:rPr>
                <w:rFonts w:ascii="STIXGeneral-Regular" w:hAnsi="STIXGeneral-Regular" w:cs="STIXGeneral-Regular"/>
                <w:sz w:val="18"/>
                <w:szCs w:val="18"/>
              </w:rPr>
              <m:t>V</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α</m:t>
                </m:r>
              </m:e>
              <m:sub>
                <m:r>
                  <w:rPr>
                    <w:rFonts w:ascii="STIXGeneral-Regular" w:hAnsi="STIXGeneral-Regular" w:cs="STIXGeneral-Regular"/>
                    <w:sz w:val="18"/>
                    <w:szCs w:val="18"/>
                  </w:rPr>
                  <m:t>i</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β</m:t>
                </m:r>
              </m:e>
              <m:sub>
                <m:r>
                  <w:rPr>
                    <w:rFonts w:ascii="STIXGeneral-Regular" w:hAnsi="STIXGeneral-Regular" w:cs="STIXGeneral-Regular"/>
                    <w:sz w:val="18"/>
                    <w:szCs w:val="18"/>
                  </w:rPr>
                  <m:t>i</m:t>
                </m:r>
              </m:sub>
            </m:sSub>
            <m:r>
              <w:rPr>
                <w:rFonts w:ascii="Cambria Math" w:hAnsi="Cambria Math" w:cs="Times New Roman"/>
                <w:sz w:val="18"/>
                <w:szCs w:val="18"/>
              </w:rPr>
              <m:t>)</m:t>
            </m:r>
          </m:e>
        </m:nary>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k</m:t>
            </m:r>
          </m:e>
          <m:sub>
            <m:r>
              <w:rPr>
                <w:rFonts w:ascii="STIXGeneral-Regular" w:hAnsi="STIXGeneral-Regular" w:cs="STIXGeneral-Regular"/>
                <w:sz w:val="18"/>
                <w:szCs w:val="18"/>
              </w:rPr>
              <m:t>bond</m:t>
            </m:r>
          </m:sub>
        </m:sSub>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sub>
          <m:sup/>
          <m:e>
            <m:sSub>
              <m:sSubPr>
                <m:ctrlPr>
                  <w:rPr>
                    <w:rFonts w:ascii="Cambria Math" w:hAnsi="Cambria Math" w:cs="Times New Roman"/>
                    <w:i/>
                    <w:sz w:val="18"/>
                    <w:szCs w:val="18"/>
                  </w:rPr>
                </m:ctrlPr>
              </m:sSubPr>
              <m:e>
                <m:r>
                  <w:rPr>
                    <w:rFonts w:ascii="STIXGeneral-Regular" w:hAnsi="STIXGeneral-Regular" w:cs="STIXGeneral-Regular"/>
                    <w:sz w:val="18"/>
                    <w:szCs w:val="18"/>
                  </w:rPr>
                  <m:t>V</m:t>
                </m:r>
              </m:e>
              <m:sub>
                <m:r>
                  <w:rPr>
                    <w:rFonts w:ascii="STIXGeneral-Regular" w:hAnsi="STIXGeneral-Regular" w:cs="STIXGeneral-Regular"/>
                    <w:sz w:val="18"/>
                    <w:szCs w:val="18"/>
                  </w:rPr>
                  <m:t>b</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d</m:t>
                    </m:r>
                  </m:e>
                  <m:sub>
                    <m:r>
                      <w:rPr>
                        <w:rFonts w:ascii="STIXGeneral-Regular" w:hAnsi="STIXGeneral-Regular" w:cs="STIXGeneral-Regular"/>
                        <w:sz w:val="18"/>
                        <w:szCs w:val="18"/>
                      </w:rPr>
                      <m:t>i</m:t>
                    </m:r>
                  </m:sub>
                </m:sSub>
              </m:e>
            </m:d>
          </m:e>
        </m:nary>
        <m:r>
          <w:rPr>
            <w:rFonts w:ascii="Cambria Math" w:hAnsi="Cambria Math" w:cs="Times New Roman"/>
            <w:sz w:val="18"/>
            <w:szCs w:val="18"/>
          </w:rPr>
          <m:t xml:space="preserve">+ </m:t>
        </m:r>
        <m:r>
          <m:rPr>
            <m:scr m:val="script"/>
          </m:rPr>
          <w:rPr>
            <w:rFonts w:ascii="STIXGeneral-Regular" w:hAnsi="STIXGeneral-Regular" w:cs="STIXGeneral-Regular"/>
            <w:sz w:val="18"/>
            <w:szCs w:val="18"/>
          </w:rPr>
          <m:t>O</m:t>
        </m:r>
        <m:d>
          <m:dPr>
            <m:ctrlPr>
              <w:rPr>
                <w:rFonts w:ascii="Cambria Math" w:hAnsi="Cambria Math" w:cs="Times New Roman"/>
                <w:i/>
                <w:sz w:val="18"/>
                <w:szCs w:val="18"/>
              </w:rPr>
            </m:ctrlPr>
          </m:dPr>
          <m:e>
            <m:r>
              <w:rPr>
                <w:rFonts w:ascii="STIXGeneral-Regular" w:hAnsi="STIXGeneral-Regular" w:cs="STIXGeneral-Regular"/>
                <w:sz w:val="18"/>
                <w:szCs w:val="18"/>
              </w:rPr>
              <m:t>multibody</m:t>
            </m:r>
          </m:e>
        </m:d>
        <m:r>
          <w:rPr>
            <w:rFonts w:ascii="Cambria Math" w:hAnsi="Cambria Math" w:cs="Times New Roman"/>
            <w:sz w:val="18"/>
            <w:szCs w:val="18"/>
          </w:rPr>
          <m:t>…</m:t>
        </m:r>
      </m:oMath>
      <w:r w:rsidR="0037395D" w:rsidRPr="00D421A1">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(3.15)</w:t>
      </w:r>
    </w:p>
    <w:p w14:paraId="02875AA8" w14:textId="77777777" w:rsidR="003B098C" w:rsidRPr="00D421A1" w:rsidRDefault="003B098C" w:rsidP="004E6E37">
      <w:pPr>
        <w:spacing w:line="276" w:lineRule="auto"/>
        <w:jc w:val="both"/>
        <w:rPr>
          <w:rFonts w:ascii="Times New Roman" w:hAnsi="Times New Roman" w:cs="Times New Roman"/>
          <w:sz w:val="18"/>
          <w:szCs w:val="18"/>
        </w:rPr>
      </w:pPr>
    </w:p>
    <w:p w14:paraId="1DAD9A3A" w14:textId="77777777" w:rsidR="003B098C" w:rsidRPr="00D421A1" w:rsidRDefault="003B098C" w:rsidP="004E6E37">
      <w:pPr>
        <w:spacing w:line="276" w:lineRule="auto"/>
        <w:jc w:val="both"/>
        <w:rPr>
          <w:rFonts w:ascii="Times New Roman" w:hAnsi="Times New Roman" w:cs="Times New Roman"/>
          <w:sz w:val="18"/>
          <w:szCs w:val="18"/>
        </w:rPr>
      </w:pPr>
    </w:p>
    <w:p w14:paraId="28026995" w14:textId="2322D5D1" w:rsidR="0037395D" w:rsidRPr="00D421A1" w:rsidRDefault="0037395D"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 This potential introduces several additive contributions to the energy, taking into account the usual </w:t>
      </w:r>
      <w:r w:rsidR="00FD26B1" w:rsidRPr="00D421A1">
        <w:rPr>
          <w:rFonts w:ascii="Times New Roman" w:hAnsi="Times New Roman" w:cs="Times New Roman"/>
          <w:sz w:val="18"/>
          <w:szCs w:val="18"/>
        </w:rPr>
        <w:t xml:space="preserve">stretching, bending and torsional terms </w:t>
      </w:r>
      <m:oMath>
        <m:sSub>
          <m:sSubPr>
            <m:ctrlPr>
              <w:rPr>
                <w:rFonts w:ascii="Cambria Math" w:hAnsi="Cambria Math" w:cs="Times New Roman"/>
                <w:i/>
                <w:sz w:val="18"/>
                <w:szCs w:val="18"/>
              </w:rPr>
            </m:ctrlPr>
          </m:sSubPr>
          <m:e>
            <m:r>
              <w:rPr>
                <w:rFonts w:ascii="STIXGeneral-Regular" w:hAnsi="STIXGeneral-Regular" w:cs="STIXGeneral-Regular"/>
                <w:sz w:val="18"/>
                <w:szCs w:val="18"/>
              </w:rPr>
              <m:t>V</m:t>
            </m:r>
          </m:e>
          <m:sub>
            <m:r>
              <w:rPr>
                <w:rFonts w:ascii="STIXGeneral-Regular" w:hAnsi="STIXGeneral-Regular" w:cs="STIXGeneral-Regular"/>
                <w:sz w:val="18"/>
                <w:szCs w:val="18"/>
              </w:rPr>
              <m:t>b</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d</m:t>
                </m:r>
              </m:e>
              <m:sub>
                <m:r>
                  <w:rPr>
                    <w:rFonts w:ascii="STIXGeneral-Regular" w:hAnsi="STIXGeneral-Regular" w:cs="STIXGeneral-Regular"/>
                    <w:sz w:val="18"/>
                    <w:szCs w:val="18"/>
                  </w:rPr>
                  <m:t>i</m:t>
                </m:r>
              </m:sub>
            </m:sSub>
          </m:e>
        </m:d>
        <m:r>
          <w:rPr>
            <w:rFonts w:ascii="Cambria Math" w:hAnsi="STIXGeneral-Regular" w:cs="STIXGeneral-Regular"/>
            <w:sz w:val="18"/>
            <w:szCs w:val="18"/>
          </w:rPr>
          <m:t xml:space="preserve">, </m:t>
        </m:r>
        <m:r>
          <w:rPr>
            <w:rFonts w:ascii="STIXGeneral-Regular" w:hAnsi="STIXGeneral-Regular" w:cs="STIXGeneral-Regular"/>
            <w:sz w:val="18"/>
            <w:szCs w:val="18"/>
          </w:rPr>
          <m:t>V</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γ</m:t>
                </m:r>
              </m:e>
              <m:sub>
                <m:r>
                  <w:rPr>
                    <w:rFonts w:ascii="STIXGeneral-Regular" w:hAnsi="STIXGeneral-Regular" w:cs="STIXGeneral-Regular"/>
                    <w:sz w:val="18"/>
                    <w:szCs w:val="18"/>
                  </w:rPr>
                  <m:t>i</m:t>
                </m:r>
              </m:sub>
            </m:sSub>
          </m:e>
        </m:d>
        <m:r>
          <w:rPr>
            <w:rFonts w:ascii="Cambria Math" w:hAnsi="Cambria Math" w:cs="Times New Roman"/>
            <w:sz w:val="18"/>
            <w:szCs w:val="18"/>
          </w:rPr>
          <m:t xml:space="preserve">, </m:t>
        </m:r>
        <m:r>
          <w:rPr>
            <w:rFonts w:ascii="STIXGeneral-Regular" w:hAnsi="STIXGeneral-Regular" w:cs="STIXGeneral-Regular"/>
            <w:sz w:val="18"/>
            <w:szCs w:val="18"/>
          </w:rPr>
          <m:t>V</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STIXGeneral-Regular" w:hAnsi="STIXGeneral-Regular" w:cs="STIXGeneral-Regular"/>
                    <w:sz w:val="18"/>
                    <w:szCs w:val="18"/>
                  </w:rPr>
                  <m:t>φ</m:t>
                </m:r>
              </m:e>
              <m:sub>
                <m:r>
                  <w:rPr>
                    <w:rFonts w:ascii="STIXGeneral-Regular" w:hAnsi="STIXGeneral-Regular" w:cs="STIXGeneral-Regular"/>
                    <w:sz w:val="18"/>
                    <w:szCs w:val="18"/>
                  </w:rPr>
                  <m:t>i</m:t>
                </m:r>
              </m:sub>
            </m:sSub>
          </m:e>
        </m:d>
      </m:oMath>
      <w:r w:rsidR="00FD26B1" w:rsidRPr="00D421A1">
        <w:rPr>
          <w:rFonts w:ascii="Times New Roman" w:hAnsi="Times New Roman" w:cs="Times New Roman"/>
          <w:sz w:val="18"/>
          <w:szCs w:val="18"/>
        </w:rPr>
        <w:t xml:space="preserve">, </w:t>
      </w:r>
      <w:r w:rsidRPr="00D421A1">
        <w:rPr>
          <w:rFonts w:ascii="Times New Roman" w:hAnsi="Times New Roman" w:cs="Times New Roman"/>
          <w:sz w:val="18"/>
          <w:szCs w:val="18"/>
        </w:rPr>
        <w:t xml:space="preserve">but </w:t>
      </w:r>
      <w:r w:rsidRPr="00D421A1">
        <w:rPr>
          <w:rFonts w:ascii="Times New Roman" w:hAnsi="Times New Roman" w:cs="Times New Roman"/>
          <w:sz w:val="18"/>
          <w:szCs w:val="18"/>
        </w:rPr>
        <w:lastRenderedPageBreak/>
        <w:t xml:space="preserve">includes also explicit correlation terms for consecutive torsional angles </w:t>
      </w:r>
      <w:r w:rsidR="00FD26B1" w:rsidRPr="00D421A1">
        <w:rPr>
          <w:rFonts w:ascii="Times New Roman" w:hAnsi="Times New Roman" w:cs="Times New Roman"/>
          <w:sz w:val="18"/>
          <w:szCs w:val="18"/>
        </w:rPr>
        <w:t>(</w:t>
      </w:r>
      <w:r w:rsidR="00FD26B1" w:rsidRPr="00D421A1">
        <w:rPr>
          <w:rFonts w:ascii="Symbol" w:hAnsi="Symbol" w:cs="Times New Roman"/>
          <w:i/>
          <w:sz w:val="18"/>
          <w:szCs w:val="18"/>
        </w:rPr>
        <w:t></w:t>
      </w:r>
      <w:proofErr w:type="spellStart"/>
      <w:r w:rsidR="00FD26B1" w:rsidRPr="00D421A1">
        <w:rPr>
          <w:rFonts w:ascii="Times New Roman" w:hAnsi="Times New Roman" w:cs="Times New Roman"/>
          <w:i/>
          <w:sz w:val="18"/>
          <w:szCs w:val="18"/>
          <w:vertAlign w:val="subscript"/>
        </w:rPr>
        <w:t>i</w:t>
      </w:r>
      <w:proofErr w:type="spellEnd"/>
      <w:r w:rsidR="00FD26B1" w:rsidRPr="00D421A1">
        <w:rPr>
          <w:rFonts w:ascii="Times New Roman" w:hAnsi="Times New Roman" w:cs="Times New Roman"/>
          <w:i/>
          <w:sz w:val="18"/>
          <w:szCs w:val="18"/>
        </w:rPr>
        <w:t xml:space="preserve">, </w:t>
      </w:r>
      <w:r w:rsidR="00FD26B1" w:rsidRPr="00D421A1">
        <w:rPr>
          <w:rFonts w:ascii="Symbol" w:hAnsi="Symbol" w:cs="Times New Roman"/>
          <w:i/>
          <w:sz w:val="18"/>
          <w:szCs w:val="18"/>
        </w:rPr>
        <w:t></w:t>
      </w:r>
      <w:r w:rsidR="00FD26B1" w:rsidRPr="00D421A1">
        <w:rPr>
          <w:rFonts w:ascii="Times New Roman" w:hAnsi="Times New Roman" w:cs="Times New Roman"/>
          <w:i/>
          <w:sz w:val="18"/>
          <w:szCs w:val="18"/>
          <w:vertAlign w:val="subscript"/>
        </w:rPr>
        <w:t>i+1</w:t>
      </w:r>
      <w:r w:rsidR="00FD26B1" w:rsidRPr="00D421A1">
        <w:rPr>
          <w:rFonts w:ascii="Times New Roman" w:hAnsi="Times New Roman" w:cs="Times New Roman"/>
          <w:sz w:val="18"/>
          <w:szCs w:val="18"/>
        </w:rPr>
        <w:t xml:space="preserve">) </w:t>
      </w:r>
      <w:r w:rsidRPr="00D421A1">
        <w:rPr>
          <w:rFonts w:ascii="Times New Roman" w:hAnsi="Times New Roman" w:cs="Times New Roman"/>
          <w:sz w:val="18"/>
          <w:szCs w:val="18"/>
        </w:rPr>
        <w:t>and the angles (</w:t>
      </w:r>
      <w:r w:rsidRPr="00D421A1">
        <w:rPr>
          <w:rFonts w:ascii="Symbol" w:hAnsi="Symbol" w:cs="Times New Roman"/>
          <w:sz w:val="18"/>
          <w:szCs w:val="18"/>
        </w:rPr>
        <w:t></w:t>
      </w:r>
      <w:r w:rsidRPr="00D421A1">
        <w:rPr>
          <w:rFonts w:ascii="Symbol" w:hAnsi="Symbol" w:cs="Times New Roman"/>
          <w:sz w:val="18"/>
          <w:szCs w:val="18"/>
        </w:rPr>
        <w:t></w:t>
      </w:r>
      <w:r w:rsidRPr="00D421A1">
        <w:rPr>
          <w:rFonts w:ascii="Symbol" w:hAnsi="Symbol" w:cs="Times New Roman"/>
          <w:sz w:val="18"/>
          <w:szCs w:val="18"/>
        </w:rPr>
        <w:t></w:t>
      </w:r>
      <w:r w:rsidRPr="00D421A1">
        <w:rPr>
          <w:rFonts w:ascii="Times New Roman" w:hAnsi="Times New Roman" w:cs="Times New Roman"/>
          <w:sz w:val="18"/>
          <w:szCs w:val="18"/>
        </w:rPr>
        <w:t xml:space="preserve">) defining the position and orientation of each the side chain group. Moreover, explicit temperature factors are included as screening constants for several terms of the Hamiltonian according to progressive terms of the Kubo </w:t>
      </w:r>
      <w:proofErr w:type="spellStart"/>
      <w:r w:rsidRPr="00D421A1">
        <w:rPr>
          <w:rFonts w:ascii="Times New Roman" w:hAnsi="Times New Roman" w:cs="Times New Roman"/>
          <w:sz w:val="18"/>
          <w:szCs w:val="18"/>
        </w:rPr>
        <w:t>cumulant</w:t>
      </w:r>
      <w:proofErr w:type="spellEnd"/>
      <w:r w:rsidRPr="00D421A1">
        <w:rPr>
          <w:rFonts w:ascii="Times New Roman" w:hAnsi="Times New Roman" w:cs="Times New Roman"/>
          <w:sz w:val="18"/>
          <w:szCs w:val="18"/>
        </w:rPr>
        <w:t>-cluster expansion.</w:t>
      </w:r>
      <w:r w:rsidR="00E91EF1">
        <w:rPr>
          <w:rFonts w:ascii="Times New Roman" w:hAnsi="Times New Roman" w:cs="Times New Roman"/>
          <w:sz w:val="18"/>
          <w:szCs w:val="18"/>
        </w:rPr>
        <w:fldChar w:fldCharType="begin">
          <w:fldData xml:space="preserve">PEVuZE5vdGU+PENpdGU+PEF1dGhvcj5LdWJvPC9BdXRob3I+PFllYXI+MTk2MjwvWWVhcj48UmVj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PEVuZE5vdGU+PENpdGU+PEF1dGhvcj5LdWJvPC9BdXRob3I+PFllYXI+MTk2MjwvWWVhcj48UmVj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hyperlink w:anchor="_ENREF_120" w:tooltip="Kubo, 1962 #292" w:history="1">
        <w:r w:rsidR="00E91EF1" w:rsidRPr="00E91EF1">
          <w:rPr>
            <w:rFonts w:ascii="Times New Roman" w:hAnsi="Times New Roman" w:cs="Times New Roman"/>
            <w:noProof/>
            <w:sz w:val="18"/>
            <w:szCs w:val="18"/>
            <w:vertAlign w:val="superscript"/>
          </w:rPr>
          <w:t>120</w:t>
        </w:r>
      </w:hyperlink>
      <w:r w:rsidR="00E91EF1" w:rsidRPr="00E91EF1">
        <w:rPr>
          <w:rFonts w:ascii="Times New Roman" w:hAnsi="Times New Roman" w:cs="Times New Roman"/>
          <w:noProof/>
          <w:sz w:val="18"/>
          <w:szCs w:val="18"/>
          <w:vertAlign w:val="superscript"/>
        </w:rPr>
        <w:t xml:space="preserve">, </w:t>
      </w:r>
      <w:hyperlink w:anchor="_ENREF_121" w:tooltip="Liwo, 2007 #293" w:history="1">
        <w:r w:rsidR="00E91EF1" w:rsidRPr="00E91EF1">
          <w:rPr>
            <w:rFonts w:ascii="Times New Roman" w:hAnsi="Times New Roman" w:cs="Times New Roman"/>
            <w:noProof/>
            <w:sz w:val="18"/>
            <w:szCs w:val="18"/>
            <w:vertAlign w:val="superscript"/>
          </w:rPr>
          <w:t>121</w:t>
        </w:r>
      </w:hyperlink>
      <w:r w:rsidR="00E91EF1">
        <w:rPr>
          <w:rFonts w:ascii="Times New Roman" w:hAnsi="Times New Roman" w:cs="Times New Roman"/>
          <w:sz w:val="18"/>
          <w:szCs w:val="18"/>
        </w:rPr>
        <w:fldChar w:fldCharType="end"/>
      </w:r>
      <w:r w:rsidRPr="00D421A1">
        <w:rPr>
          <w:rFonts w:ascii="Times New Roman" w:hAnsi="Times New Roman" w:cs="Times New Roman"/>
          <w:sz w:val="18"/>
          <w:szCs w:val="18"/>
        </w:rPr>
        <w:t xml:space="preserve"> </w:t>
      </w:r>
    </w:p>
    <w:p w14:paraId="7F9940AF" w14:textId="77777777" w:rsidR="0037395D" w:rsidRPr="00D421A1" w:rsidRDefault="0037395D"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The UNRES potential adds explicit log-range contributions to take into account orientation and alignment of the backbone groups mimicking dipole-dipole interactions, as well as multi-body contact terms to facilitate stabilisation and folding of secondary structure elements.</w:t>
      </w:r>
      <w:r w:rsidR="00333BA1" w:rsidRPr="00D421A1">
        <w:rPr>
          <w:rFonts w:ascii="Times New Roman" w:hAnsi="Times New Roman" w:cs="Times New Roman"/>
          <w:sz w:val="18"/>
          <w:szCs w:val="18"/>
        </w:rPr>
        <w:t xml:space="preserve"> Specifically, contact terms are used to induce the alignment of backbone groups according to experimentally known folded structures, in particular </w:t>
      </w:r>
      <w:r w:rsidR="00333BA1" w:rsidRPr="00D421A1">
        <w:rPr>
          <w:rFonts w:ascii="Symbol" w:hAnsi="Symbol" w:cs="Times New Roman"/>
          <w:sz w:val="18"/>
          <w:szCs w:val="18"/>
        </w:rPr>
        <w:t></w:t>
      </w:r>
      <w:r w:rsidR="00333BA1" w:rsidRPr="00D421A1">
        <w:rPr>
          <w:rFonts w:ascii="Times New Roman" w:hAnsi="Times New Roman" w:cs="Times New Roman"/>
          <w:sz w:val="18"/>
          <w:szCs w:val="18"/>
        </w:rPr>
        <w:t xml:space="preserve">-helices and </w:t>
      </w:r>
      <w:r w:rsidR="00333BA1" w:rsidRPr="00D421A1">
        <w:rPr>
          <w:rFonts w:ascii="Symbol" w:hAnsi="Symbol" w:cs="Times New Roman"/>
          <w:sz w:val="18"/>
          <w:szCs w:val="18"/>
        </w:rPr>
        <w:t></w:t>
      </w:r>
      <w:r w:rsidR="00333BA1" w:rsidRPr="00D421A1">
        <w:rPr>
          <w:rFonts w:ascii="Times New Roman" w:hAnsi="Times New Roman" w:cs="Times New Roman"/>
          <w:sz w:val="18"/>
          <w:szCs w:val="18"/>
        </w:rPr>
        <w:t xml:space="preserve">-sheets. </w:t>
      </w:r>
    </w:p>
    <w:p w14:paraId="35536552" w14:textId="4FCB4C35" w:rsidR="00215E13" w:rsidRPr="00D421A1" w:rsidRDefault="0037395D" w:rsidP="0051040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CG terms are calibrated on Potential of Mean Forces. These quantities can be extracted either from statistical distributions from the PDB data bank, or from atomistic MD simulations of model systems.</w:t>
      </w:r>
      <w:r w:rsidR="00E91EF1">
        <w:rPr>
          <w:rFonts w:ascii="Times New Roman" w:hAnsi="Times New Roman" w:cs="Times New Roman"/>
          <w:sz w:val="18"/>
          <w:szCs w:val="18"/>
        </w:rPr>
        <w:fldChar w:fldCharType="begin">
          <w:fldData xml:space="preserve">PEVuZE5vdGU+PENpdGU+PEF1dGhvcj5MaXdvPC9BdXRob3I+PFllYXI+MjAwNTwvWWVhcj48UmVj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PEVuZE5vdGU+PENpdGU+PEF1dGhvcj5MaXdvPC9BdXRob3I+PFllYXI+MjAwNTwvWWVhcj48UmVj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hyperlink w:anchor="_ENREF_45" w:tooltip="Liwo, 2005 #48" w:history="1">
        <w:r w:rsidR="00E91EF1" w:rsidRPr="00E91EF1">
          <w:rPr>
            <w:rFonts w:ascii="Times New Roman" w:hAnsi="Times New Roman" w:cs="Times New Roman"/>
            <w:noProof/>
            <w:sz w:val="18"/>
            <w:szCs w:val="18"/>
            <w:vertAlign w:val="superscript"/>
          </w:rPr>
          <w:t>45</w:t>
        </w:r>
      </w:hyperlink>
      <w:r w:rsidR="00E91EF1" w:rsidRPr="00E91EF1">
        <w:rPr>
          <w:rFonts w:ascii="Times New Roman" w:hAnsi="Times New Roman" w:cs="Times New Roman"/>
          <w:noProof/>
          <w:sz w:val="18"/>
          <w:szCs w:val="18"/>
          <w:vertAlign w:val="superscript"/>
        </w:rPr>
        <w:t xml:space="preserve">, </w:t>
      </w:r>
      <w:hyperlink w:anchor="_ENREF_46" w:tooltip="Liwo, 1999 #49" w:history="1">
        <w:r w:rsidR="00E91EF1" w:rsidRPr="00E91EF1">
          <w:rPr>
            <w:rFonts w:ascii="Times New Roman" w:hAnsi="Times New Roman" w:cs="Times New Roman"/>
            <w:noProof/>
            <w:sz w:val="18"/>
            <w:szCs w:val="18"/>
            <w:vertAlign w:val="superscript"/>
          </w:rPr>
          <w:t>46</w:t>
        </w:r>
      </w:hyperlink>
      <w:r w:rsidR="00E91EF1">
        <w:rPr>
          <w:rFonts w:ascii="Times New Roman" w:hAnsi="Times New Roman" w:cs="Times New Roman"/>
          <w:sz w:val="18"/>
          <w:szCs w:val="18"/>
        </w:rPr>
        <w:fldChar w:fldCharType="end"/>
      </w:r>
      <w:r w:rsidR="00333BA1" w:rsidRPr="00D421A1">
        <w:rPr>
          <w:rFonts w:ascii="Times New Roman" w:hAnsi="Times New Roman" w:cs="Times New Roman"/>
          <w:sz w:val="18"/>
          <w:szCs w:val="18"/>
        </w:rPr>
        <w:t xml:space="preserve"> Currently, the UNRES </w:t>
      </w:r>
      <w:proofErr w:type="gramStart"/>
      <w:r w:rsidR="00333BA1" w:rsidRPr="00D421A1">
        <w:rPr>
          <w:rFonts w:ascii="Times New Roman" w:hAnsi="Times New Roman" w:cs="Times New Roman"/>
          <w:sz w:val="18"/>
          <w:szCs w:val="18"/>
        </w:rPr>
        <w:t>f</w:t>
      </w:r>
      <w:r w:rsidR="002761DD" w:rsidRPr="00D421A1">
        <w:rPr>
          <w:rFonts w:ascii="Times New Roman" w:hAnsi="Times New Roman" w:cs="Times New Roman"/>
          <w:sz w:val="18"/>
          <w:szCs w:val="18"/>
        </w:rPr>
        <w:t>orce-field</w:t>
      </w:r>
      <w:proofErr w:type="gramEnd"/>
      <w:r w:rsidR="002761DD" w:rsidRPr="00D421A1">
        <w:rPr>
          <w:rFonts w:ascii="Times New Roman" w:hAnsi="Times New Roman" w:cs="Times New Roman"/>
          <w:sz w:val="18"/>
          <w:szCs w:val="18"/>
        </w:rPr>
        <w:t xml:space="preserve"> provides two sets of parameters.</w:t>
      </w:r>
      <w:hyperlink w:anchor="_ENREF_122" w:tooltip="He, 2009 #296" w:history="1">
        <w:r w:rsidR="00E91EF1">
          <w:rPr>
            <w:rFonts w:ascii="Times New Roman" w:hAnsi="Times New Roman" w:cs="Times New Roman"/>
            <w:sz w:val="18"/>
            <w:szCs w:val="18"/>
          </w:rPr>
          <w:fldChar w:fldCharType="begin">
            <w:fldData xml:space="preserve">PEVuZE5vdGU+PENpdGU+PEF1dGhvcj5IZTwvQXV0aG9yPjxZZWFyPjIwMDk8L1llYXI+PFJlY051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PEVuZE5vdGU+PENpdGU+PEF1dGhvcj5IZTwvQXV0aG9yPjxZZWFyPjIwMDk8L1llYXI+PFJlY051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122</w:t>
        </w:r>
        <w:r w:rsidR="00E91EF1">
          <w:rPr>
            <w:rFonts w:ascii="Times New Roman" w:hAnsi="Times New Roman" w:cs="Times New Roman"/>
            <w:sz w:val="18"/>
            <w:szCs w:val="18"/>
          </w:rPr>
          <w:fldChar w:fldCharType="end"/>
        </w:r>
      </w:hyperlink>
      <w:r w:rsidR="002761DD" w:rsidRPr="00D421A1">
        <w:rPr>
          <w:rFonts w:ascii="Times New Roman" w:hAnsi="Times New Roman" w:cs="Times New Roman"/>
          <w:sz w:val="18"/>
          <w:szCs w:val="18"/>
        </w:rPr>
        <w:t xml:space="preserve"> </w:t>
      </w:r>
      <w:r w:rsidR="00333BA1" w:rsidRPr="00D421A1">
        <w:rPr>
          <w:rFonts w:ascii="Times New Roman" w:hAnsi="Times New Roman" w:cs="Times New Roman"/>
          <w:sz w:val="18"/>
          <w:szCs w:val="18"/>
        </w:rPr>
        <w:t>The first is calibrated over both structural and folding thermodynamics of G-related albumin</w:t>
      </w:r>
      <w:r w:rsidR="002761DD" w:rsidRPr="00D421A1">
        <w:rPr>
          <w:rFonts w:ascii="Times New Roman" w:hAnsi="Times New Roman" w:cs="Times New Roman"/>
          <w:sz w:val="18"/>
          <w:szCs w:val="18"/>
        </w:rPr>
        <w:t>-binding module (PDB code: 1GAB</w:t>
      </w:r>
      <w:r w:rsidR="00333BA1" w:rsidRPr="00D421A1">
        <w:rPr>
          <w:rFonts w:ascii="Times New Roman" w:hAnsi="Times New Roman" w:cs="Times New Roman"/>
          <w:sz w:val="18"/>
          <w:szCs w:val="18"/>
        </w:rPr>
        <w:t>),</w:t>
      </w:r>
      <w:hyperlink w:anchor="_ENREF_123" w:tooltip="Johansson, 1997 #298" w:history="1">
        <w:r w:rsidR="00E91EF1">
          <w:rPr>
            <w:rFonts w:ascii="Times New Roman" w:hAnsi="Times New Roman" w:cs="Times New Roman"/>
            <w:sz w:val="18"/>
            <w:szCs w:val="18"/>
          </w:rPr>
          <w:fldChar w:fldCharType="begin">
            <w:fldData xml:space="preserve">PEVuZE5vdGU+PENpdGU+PEF1dGhvcj5Kb2hhbnNzb248L0F1dGhvcj48WWVhcj4xOTk3PC9ZZWFy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YWJici0xPkogTW9sIEJpb2w8L2FiYnItMT48L2FsdC1wZXJpb2RpY2FsPjxwYWdlcz44NTktODY1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PEVuZE5vdGU+PENpdGU+PEF1dGhvcj5Kb2hhbnNzb248L0F1dGhvcj48WWVhcj4xOTk3PC9ZZWFy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YWJici0xPkogTW9sIEJpb2w8L2FiYnItMT48L2FsdC1wZXJpb2RpY2FsPjxwYWdlcz44NTktODY1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123</w:t>
        </w:r>
        <w:r w:rsidR="00E91EF1">
          <w:rPr>
            <w:rFonts w:ascii="Times New Roman" w:hAnsi="Times New Roman" w:cs="Times New Roman"/>
            <w:sz w:val="18"/>
            <w:szCs w:val="18"/>
          </w:rPr>
          <w:fldChar w:fldCharType="end"/>
        </w:r>
      </w:hyperlink>
      <w:r w:rsidR="00333BA1" w:rsidRPr="00D421A1">
        <w:rPr>
          <w:rFonts w:ascii="Times New Roman" w:hAnsi="Times New Roman" w:cs="Times New Roman"/>
          <w:sz w:val="18"/>
          <w:szCs w:val="18"/>
        </w:rPr>
        <w:t xml:space="preserve"> a triple </w:t>
      </w:r>
      <w:r w:rsidR="00333BA1" w:rsidRPr="00D421A1">
        <w:rPr>
          <w:rFonts w:ascii="Symbol" w:hAnsi="Symbol" w:cs="Times New Roman"/>
          <w:sz w:val="18"/>
          <w:szCs w:val="18"/>
        </w:rPr>
        <w:t></w:t>
      </w:r>
      <w:r w:rsidR="00333BA1" w:rsidRPr="00D421A1">
        <w:rPr>
          <w:rFonts w:ascii="Times New Roman" w:hAnsi="Times New Roman" w:cs="Times New Roman"/>
          <w:sz w:val="18"/>
          <w:szCs w:val="18"/>
        </w:rPr>
        <w:t>-helix bundle. The second set of parameters is calibrated over folding data for tryptophan cage and tryptophan zipper 2 (PDB codes 1L2Y, 1LE1</w:t>
      </w:r>
      <w:r w:rsidR="00215E13" w:rsidRPr="00D421A1">
        <w:rPr>
          <w:rFonts w:ascii="Times New Roman" w:hAnsi="Times New Roman" w:cs="Times New Roman"/>
          <w:sz w:val="18"/>
          <w:szCs w:val="18"/>
        </w:rPr>
        <w:t>),</w:t>
      </w:r>
      <w:r w:rsidR="00E91EF1">
        <w:rPr>
          <w:rFonts w:ascii="Times New Roman" w:hAnsi="Times New Roman" w:cs="Times New Roman"/>
          <w:sz w:val="18"/>
          <w:szCs w:val="18"/>
        </w:rPr>
        <w:fldChar w:fldCharType="begin">
          <w:fldData xml:space="preserve">PEVuZE5vdGU+PENpdGU+PEF1dGhvcj5Db2NocmFuPC9BdXRob3I+PFllYXI+MjAwMTwvWWVhcj48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PEVuZE5vdGU+PENpdGU+PEF1dGhvcj5Db2NocmFuPC9BdXRob3I+PFllYXI+MjAwMTwvWWVhcj48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hyperlink w:anchor="_ENREF_124" w:tooltip="Cochran, 2001 #297" w:history="1">
        <w:r w:rsidR="00E91EF1" w:rsidRPr="00E91EF1">
          <w:rPr>
            <w:rFonts w:ascii="Times New Roman" w:hAnsi="Times New Roman" w:cs="Times New Roman"/>
            <w:noProof/>
            <w:sz w:val="18"/>
            <w:szCs w:val="18"/>
            <w:vertAlign w:val="superscript"/>
          </w:rPr>
          <w:t>124</w:t>
        </w:r>
      </w:hyperlink>
      <w:r w:rsidR="00E91EF1" w:rsidRPr="00E91EF1">
        <w:rPr>
          <w:rFonts w:ascii="Times New Roman" w:hAnsi="Times New Roman" w:cs="Times New Roman"/>
          <w:noProof/>
          <w:sz w:val="18"/>
          <w:szCs w:val="18"/>
          <w:vertAlign w:val="superscript"/>
        </w:rPr>
        <w:t xml:space="preserve">, </w:t>
      </w:r>
      <w:hyperlink w:anchor="_ENREF_125" w:tooltip="Neidigh, 2002 #299" w:history="1">
        <w:r w:rsidR="00E91EF1" w:rsidRPr="00E91EF1">
          <w:rPr>
            <w:rFonts w:ascii="Times New Roman" w:hAnsi="Times New Roman" w:cs="Times New Roman"/>
            <w:noProof/>
            <w:sz w:val="18"/>
            <w:szCs w:val="18"/>
            <w:vertAlign w:val="superscript"/>
          </w:rPr>
          <w:t>125</w:t>
        </w:r>
      </w:hyperlink>
      <w:r w:rsidR="00E91EF1">
        <w:rPr>
          <w:rFonts w:ascii="Times New Roman" w:hAnsi="Times New Roman" w:cs="Times New Roman"/>
          <w:sz w:val="18"/>
          <w:szCs w:val="18"/>
        </w:rPr>
        <w:fldChar w:fldCharType="end"/>
      </w:r>
      <w:r w:rsidR="00215E13" w:rsidRPr="00D421A1">
        <w:rPr>
          <w:rFonts w:ascii="Times New Roman" w:hAnsi="Times New Roman" w:cs="Times New Roman"/>
          <w:sz w:val="18"/>
          <w:szCs w:val="18"/>
        </w:rPr>
        <w:t xml:space="preserve"> small protein constructs displaying both </w:t>
      </w:r>
      <w:r w:rsidR="00215E13" w:rsidRPr="00D421A1">
        <w:rPr>
          <w:rFonts w:ascii="Symbol" w:hAnsi="Symbol" w:cs="Times New Roman"/>
          <w:sz w:val="18"/>
          <w:szCs w:val="18"/>
        </w:rPr>
        <w:t></w:t>
      </w:r>
      <w:r w:rsidR="00215E13" w:rsidRPr="00D421A1">
        <w:rPr>
          <w:rFonts w:ascii="Times New Roman" w:hAnsi="Times New Roman" w:cs="Times New Roman"/>
          <w:sz w:val="18"/>
          <w:szCs w:val="18"/>
        </w:rPr>
        <w:t>-helical and extended structural elements.</w:t>
      </w:r>
    </w:p>
    <w:p w14:paraId="5B62DC6B" w14:textId="4487F9C5" w:rsidR="0037395D" w:rsidRPr="00D421A1" w:rsidRDefault="0037395D" w:rsidP="0037395D">
      <w:pPr>
        <w:widowControl w:val="0"/>
        <w:autoSpaceDE w:val="0"/>
        <w:autoSpaceDN w:val="0"/>
        <w:adjustRightInd w:val="0"/>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The UNRES model represents one of the most accurate CG force field for protein folding, as confirmed by several assessments at CASP (Critical Assessment of Techniques for Protein Structure Prediction).</w:t>
      </w:r>
      <w:hyperlink w:anchor="_ENREF_126" w:tooltip="Moult, 2014 #285"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&lt;EndNote&gt;&lt;Cite&gt;&lt;Author&gt;Moult&lt;/Author&gt;&lt;Year&gt;2014&lt;/Year&gt;&lt;RecNum&gt;285&lt;/RecNum&gt;&lt;DisplayText&gt;&lt;style face="superscript"&gt;126&lt;/style&gt;&lt;/DisplayText&gt;&lt;record&gt;&lt;rec-number&gt;285&lt;/rec-number&gt;&lt;foreign-keys&gt;&lt;key app="EN" db-id="02pxvzrwkspp2hexfr15ztab9va2zt52sd9w"&gt;285&lt;/key&gt;&lt;/foreign-keys&gt;&lt;ref-type name="Journal Article"&gt;17&lt;/ref-type&gt;&lt;contributors&gt;&lt;authors&gt;&lt;author&gt;Moult, J.&lt;/author&gt;&lt;author&gt;Fidelis, K.&lt;/author&gt;&lt;author&gt;Kryshtafovych, A.&lt;/author&gt;&lt;author&gt;Schwede, T.&lt;/author&gt;&lt;author&gt;Tramontano, A.&lt;/author&gt;&lt;/authors&gt;&lt;/contributors&gt;&lt;auth-address&gt;Moult, J&amp;#xD;Univ Maryland, Inst Biosci &amp;amp; Biotechnol Res, 9600 Gudelsky Dr, Rockville, MD 20850 USA&amp;#xD;Univ Maryland, Inst Biosci &amp;amp; Biotechnol Res, 9600 Gudelsky Dr, Rockville, MD 20850 USA&amp;#xD;Univ Maryland, Inst Biosci &amp;amp; Biotechnol Res, Rockville, MD 20850 USA&amp;#xD;Univ Maryland, Dept Cell Biol &amp;amp; Mol Genet, Rockville, MD 20850 USA&amp;#xD;Univ Calif Davis, Genome Ctr, Davis, CA 95616 USA&amp;#xD;Univ Basel, Biozentrum, Basel, Switzerland&amp;#xD;SIB, Basel, Switzerland&amp;#xD;Sapienza Univ Rome, Dept Phys, I-00185 Rome, Italy&amp;#xD;Sapienza Univ Rome, Fdn Cenci Bolognetti, Ist Pasteur, I-00185 Rome, Italy&lt;/auth-address&gt;&lt;titles&gt;&lt;title&gt;Critical assessment of methods of protein structure prediction (CASP) - round x&lt;/title&gt;&lt;secondary-title&gt;Proteins-Structure Function and Bioinformatics&lt;/secondary-title&gt;&lt;alt-title&gt;Proteins&lt;/alt-title&gt;&lt;/titles&gt;&lt;pages&gt;1-6&lt;/pages&gt;&lt;volume&gt;82&lt;/volume&gt;&lt;keywords&gt;&lt;keyword&gt;mass-spectrometry&lt;/keyword&gt;&lt;keyword&gt;ucsf chimera&lt;/keyword&gt;&lt;keyword&gt;models&lt;/keyword&gt;&lt;keyword&gt;progress&lt;/keyword&gt;&lt;keyword&gt;rosetta&lt;/keyword&gt;&lt;keyword&gt;system&lt;/keyword&gt;&lt;keyword&gt;score&lt;/keyword&gt;&lt;/keywords&gt;&lt;dates&gt;&lt;year&gt;2014&lt;/year&gt;&lt;pub-dates&gt;&lt;date&gt;Feb&lt;/date&gt;&lt;/pub-dates&gt;&lt;/dates&gt;&lt;isbn&gt;0887-3585&lt;/isbn&gt;&lt;accession-num&gt;WOS:000331147900001&lt;/accession-num&gt;&lt;urls&gt;&lt;related-urls&gt;&lt;url&gt;&amp;lt;Go to ISI&amp;gt;://WOS:000331147900001&lt;/url&gt;&lt;/related-urls&gt;&lt;/urls&gt;&lt;language&gt;English&lt;/language&gt;&lt;/record&gt;&lt;/Cite&gt;&lt;/EndNote&gt;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126</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Recently the UNRES model proved to have good reliability also in predicting protein </w:t>
      </w:r>
      <w:proofErr w:type="spellStart"/>
      <w:r w:rsidRPr="00D421A1">
        <w:rPr>
          <w:rFonts w:ascii="Times New Roman" w:hAnsi="Times New Roman" w:cs="Times New Roman"/>
          <w:sz w:val="18"/>
          <w:szCs w:val="18"/>
        </w:rPr>
        <w:t>oligomerisation</w:t>
      </w:r>
      <w:proofErr w:type="spellEnd"/>
      <w:r w:rsidRPr="00D421A1">
        <w:rPr>
          <w:rFonts w:ascii="Times New Roman" w:hAnsi="Times New Roman" w:cs="Times New Roman"/>
          <w:sz w:val="18"/>
          <w:szCs w:val="18"/>
        </w:rPr>
        <w:t>.</w:t>
      </w:r>
      <w:hyperlink w:anchor="_ENREF_127" w:tooltip="Rojas, 2010 #286" w:history="1">
        <w:r w:rsidR="00E91EF1">
          <w:rPr>
            <w:rFonts w:ascii="Times New Roman" w:hAnsi="Times New Roman" w:cs="Times New Roman"/>
            <w:sz w:val="18"/>
            <w:szCs w:val="18"/>
          </w:rPr>
          <w:fldChar w:fldCharType="begin">
            <w:fldData xml:space="preserve">PEVuZE5vdGU+PENpdGU+PEF1dGhvcj5Sb2phczwvQXV0aG9yPjxZZWFyPjIwMTA8L1llYXI+PFJl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PjwvYWx0LXBlcmlvZGljYWw+PHBhZ2VzPjUzNy01NTI8L3BhZ2VzPjx2b2x1bWU+NDA0PC92b2x1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==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PEVuZE5vdGU+PENpdGU+PEF1dGhvcj5Sb2phczwvQXV0aG9yPjxZZWFyPjIwMTA8L1llYXI+PFJl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PjwvYWx0LXBlcmlvZGljYWw+PHBhZ2VzPjUzNy01NTI8L3BhZ2VzPjx2b2x1bWU+NDA0PC92b2x1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==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127-129</w:t>
        </w:r>
        <w:r w:rsidR="00E91EF1">
          <w:rPr>
            <w:rFonts w:ascii="Times New Roman" w:hAnsi="Times New Roman" w:cs="Times New Roman"/>
            <w:sz w:val="18"/>
            <w:szCs w:val="18"/>
          </w:rPr>
          <w:fldChar w:fldCharType="end"/>
        </w:r>
      </w:hyperlink>
    </w:p>
    <w:p w14:paraId="7AAEE8B5" w14:textId="77777777" w:rsidR="00215E13" w:rsidRPr="00D421A1" w:rsidRDefault="00215E13" w:rsidP="0037395D">
      <w:pPr>
        <w:widowControl w:val="0"/>
        <w:autoSpaceDE w:val="0"/>
        <w:autoSpaceDN w:val="0"/>
        <w:adjustRightInd w:val="0"/>
        <w:spacing w:line="276" w:lineRule="auto"/>
        <w:jc w:val="both"/>
        <w:rPr>
          <w:rFonts w:ascii="Times New Roman" w:hAnsi="Times New Roman" w:cs="Times New Roman"/>
          <w:sz w:val="18"/>
          <w:szCs w:val="18"/>
        </w:rPr>
      </w:pPr>
    </w:p>
    <w:p w14:paraId="34E148F2" w14:textId="5F083FA0" w:rsidR="002761DD" w:rsidRPr="00D421A1" w:rsidRDefault="002761DD" w:rsidP="002761DD">
      <w:pPr>
        <w:pStyle w:val="05BHeading"/>
      </w:pPr>
      <w:r w:rsidRPr="00D421A1">
        <w:t xml:space="preserve">3.4 Calibrating a Coarse Grained model </w:t>
      </w:r>
    </w:p>
    <w:p w14:paraId="41B84142" w14:textId="77777777" w:rsidR="002761DD" w:rsidRPr="00D421A1" w:rsidRDefault="002761DD" w:rsidP="002761DD">
      <w:pPr>
        <w:spacing w:line="276" w:lineRule="auto"/>
        <w:jc w:val="both"/>
        <w:rPr>
          <w:rFonts w:ascii="Times New Roman" w:hAnsi="Times New Roman" w:cs="Times New Roman"/>
          <w:b/>
          <w:sz w:val="18"/>
          <w:szCs w:val="18"/>
        </w:rPr>
      </w:pPr>
    </w:p>
    <w:p w14:paraId="54AC568B" w14:textId="77777777" w:rsidR="002761DD" w:rsidRPr="00D421A1" w:rsidRDefault="002761DD" w:rsidP="002761D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Definition of an appropriate functional form for a CG potential constitutes only one step of the problem. In fact, however it is expressed, the CG Hamiltonian will, in general, depend on a set of free parameters that require appropriate calibration. Multiple strategies are present in the literature, that can be grouped into two large families: </w:t>
      </w:r>
      <w:r w:rsidRPr="00D421A1">
        <w:rPr>
          <w:rFonts w:ascii="Times New Roman" w:hAnsi="Times New Roman" w:cs="Times New Roman"/>
          <w:i/>
          <w:sz w:val="18"/>
          <w:szCs w:val="18"/>
        </w:rPr>
        <w:t>top-down</w:t>
      </w:r>
      <w:r w:rsidRPr="00D421A1">
        <w:rPr>
          <w:rFonts w:ascii="Times New Roman" w:hAnsi="Times New Roman" w:cs="Times New Roman"/>
          <w:sz w:val="18"/>
          <w:szCs w:val="18"/>
        </w:rPr>
        <w:t xml:space="preserve"> approaches that match to global thermodynamic quantities, and </w:t>
      </w:r>
      <w:r w:rsidRPr="00D421A1">
        <w:rPr>
          <w:rFonts w:ascii="Times New Roman" w:hAnsi="Times New Roman" w:cs="Times New Roman"/>
          <w:i/>
          <w:sz w:val="18"/>
          <w:szCs w:val="18"/>
        </w:rPr>
        <w:t>bottom-up</w:t>
      </w:r>
      <w:r w:rsidRPr="00D421A1">
        <w:rPr>
          <w:rFonts w:ascii="Times New Roman" w:hAnsi="Times New Roman" w:cs="Times New Roman"/>
          <w:sz w:val="18"/>
          <w:szCs w:val="18"/>
        </w:rPr>
        <w:t xml:space="preserve"> approaches that build parameters from the mechanical properties of corresponding atomistic models. </w:t>
      </w:r>
    </w:p>
    <w:p w14:paraId="7280FCF7" w14:textId="77777777" w:rsidR="002761DD" w:rsidRPr="00D421A1" w:rsidRDefault="002761DD" w:rsidP="002761DD">
      <w:pPr>
        <w:spacing w:line="276" w:lineRule="auto"/>
        <w:jc w:val="both"/>
        <w:rPr>
          <w:rFonts w:ascii="Times New Roman" w:hAnsi="Times New Roman" w:cs="Times New Roman"/>
          <w:sz w:val="18"/>
          <w:szCs w:val="18"/>
        </w:rPr>
      </w:pPr>
    </w:p>
    <w:p w14:paraId="59759434" w14:textId="77777777" w:rsidR="002761DD" w:rsidRPr="00D421A1" w:rsidRDefault="002761DD" w:rsidP="002761DD">
      <w:pPr>
        <w:spacing w:line="276" w:lineRule="auto"/>
        <w:jc w:val="both"/>
        <w:rPr>
          <w:rFonts w:ascii="Times New Roman" w:hAnsi="Times New Roman" w:cs="Times New Roman"/>
          <w:sz w:val="18"/>
          <w:szCs w:val="18"/>
        </w:rPr>
      </w:pPr>
    </w:p>
    <w:p w14:paraId="0EC36E21" w14:textId="24FFDC61" w:rsidR="002761DD" w:rsidRPr="00D421A1" w:rsidRDefault="002761DD" w:rsidP="002761DD">
      <w:pPr>
        <w:pStyle w:val="06CHeading"/>
      </w:pPr>
      <w:r w:rsidRPr="00D421A1">
        <w:t>3.4.1 The Boltzmann inversion method</w:t>
      </w:r>
    </w:p>
    <w:p w14:paraId="7A64964A" w14:textId="77777777" w:rsidR="002761DD" w:rsidRPr="00D421A1" w:rsidRDefault="002761DD" w:rsidP="002761DD">
      <w:pPr>
        <w:spacing w:line="276" w:lineRule="auto"/>
        <w:jc w:val="both"/>
        <w:rPr>
          <w:rFonts w:ascii="Times New Roman" w:hAnsi="Times New Roman" w:cs="Times New Roman"/>
          <w:sz w:val="18"/>
          <w:szCs w:val="18"/>
        </w:rPr>
      </w:pPr>
    </w:p>
    <w:p w14:paraId="7FE69ED2" w14:textId="77777777" w:rsidR="002761DD" w:rsidRPr="00D421A1" w:rsidRDefault="002761DD" w:rsidP="002761D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In top-down methods, the statistical distribution </w:t>
      </w:r>
      <w:proofErr w:type="gramStart"/>
      <m:oMath>
        <m:r>
          <m:rPr>
            <m:scr m:val="script"/>
          </m:rPr>
          <w:rPr>
            <w:rFonts w:ascii="STIXGeneral-Regular" w:hAnsi="STIXGeneral-Regular" w:cs="STIXGeneral-Regular"/>
            <w:sz w:val="18"/>
            <w:szCs w:val="18"/>
          </w:rPr>
          <m:t>P</m:t>
        </m:r>
        <m:r>
          <w:rPr>
            <w:rFonts w:ascii="Cambria Math" w:hAnsi="Cambria Math" w:cs="Times New Roman"/>
            <w:sz w:val="18"/>
            <w:szCs w:val="18"/>
          </w:rPr>
          <m:t>(</m:t>
        </m:r>
        <w:proofErr w:type="gramEnd"/>
        <m:r>
          <w:rPr>
            <w:rFonts w:ascii="STIXGeneral-Regular" w:hAnsi="STIXGeneral-Regular" w:cs="STIXGeneral-Regular"/>
            <w:sz w:val="18"/>
            <w:szCs w:val="18"/>
          </w:rPr>
          <m:t>ξ</m:t>
        </m:r>
        <m:r>
          <w:rPr>
            <w:rFonts w:ascii="Cambria Math" w:hAnsi="Cambria Math" w:cs="Times New Roman"/>
            <w:sz w:val="18"/>
            <w:szCs w:val="18"/>
          </w:rPr>
          <m:t>)</m:t>
        </m:r>
      </m:oMath>
      <w:r w:rsidRPr="00D421A1">
        <w:rPr>
          <w:rFonts w:ascii="Times New Roman" w:hAnsi="Times New Roman" w:cs="Times New Roman"/>
          <w:sz w:val="18"/>
          <w:szCs w:val="18"/>
        </w:rPr>
        <w:t xml:space="preserve"> of a specific order parameter</w:t>
      </w:r>
      <w:r w:rsidRPr="00D421A1">
        <w:rPr>
          <w:rFonts w:ascii="Times New Roman" w:hAnsi="Times New Roman" w:cs="Times New Roman"/>
        </w:rPr>
        <w:t xml:space="preserve"> </w:t>
      </w:r>
      <w:r w:rsidRPr="00D421A1">
        <w:rPr>
          <w:rFonts w:ascii="Symbol" w:hAnsi="Symbol" w:cs="Times New Roman"/>
          <w:sz w:val="18"/>
          <w:szCs w:val="18"/>
        </w:rPr>
        <w:t></w:t>
      </w:r>
      <w:r w:rsidRPr="00D421A1">
        <w:rPr>
          <w:rFonts w:ascii="Times New Roman" w:hAnsi="Times New Roman" w:cs="Times New Roman"/>
          <w:sz w:val="18"/>
          <w:szCs w:val="18"/>
        </w:rPr>
        <w:t xml:space="preserve"> and the associated Free energy constitutes the typical starting point:</w:t>
      </w:r>
    </w:p>
    <w:p w14:paraId="4D67EDED" w14:textId="77777777" w:rsidR="002761DD" w:rsidRPr="00D421A1" w:rsidRDefault="002761DD" w:rsidP="002761DD">
      <w:pPr>
        <w:spacing w:line="276" w:lineRule="auto"/>
        <w:jc w:val="both"/>
        <w:rPr>
          <w:rFonts w:ascii="Times New Roman" w:hAnsi="Times New Roman" w:cs="Times New Roman"/>
          <w:sz w:val="18"/>
          <w:szCs w:val="18"/>
        </w:rPr>
      </w:pPr>
    </w:p>
    <w:p w14:paraId="271F7EE2" w14:textId="77777777" w:rsidR="002761DD" w:rsidRPr="00D421A1" w:rsidRDefault="002761DD" w:rsidP="002761DD">
      <w:pPr>
        <w:spacing w:line="276" w:lineRule="auto"/>
        <w:jc w:val="both"/>
        <w:rPr>
          <w:rFonts w:ascii="Times New Roman" w:hAnsi="Times New Roman" w:cs="Times New Roman"/>
          <w:sz w:val="18"/>
          <w:szCs w:val="18"/>
        </w:rPr>
      </w:pPr>
    </w:p>
    <w:p w14:paraId="7E535926" w14:textId="7999E1EB" w:rsidR="002761DD" w:rsidRPr="00D421A1" w:rsidRDefault="002761DD" w:rsidP="002761DD">
      <w:pPr>
        <w:spacing w:line="276" w:lineRule="auto"/>
        <w:jc w:val="both"/>
        <w:rPr>
          <w:rFonts w:ascii="Times New Roman" w:hAnsi="Times New Roman" w:cs="Times New Roman"/>
          <w:sz w:val="18"/>
          <w:szCs w:val="18"/>
        </w:rPr>
      </w:pPr>
      <m:oMath>
        <m:r>
          <w:rPr>
            <w:rFonts w:ascii="STIXGeneral-Regular" w:hAnsi="STIXGeneral-Regular" w:cs="STIXGeneral-Regular"/>
            <w:sz w:val="18"/>
            <w:szCs w:val="18"/>
          </w:rPr>
          <m:t>F</m:t>
        </m:r>
        <m:d>
          <m:dPr>
            <m:ctrlPr>
              <w:rPr>
                <w:rFonts w:ascii="Cambria Math" w:hAnsi="Cambria Math" w:cs="Times New Roman"/>
                <w:i/>
                <w:sz w:val="18"/>
                <w:szCs w:val="18"/>
              </w:rPr>
            </m:ctrlPr>
          </m:dPr>
          <m:e>
            <m:r>
              <w:rPr>
                <w:rFonts w:ascii="STIXGeneral-Regular" w:hAnsi="STIXGeneral-Regular" w:cs="STIXGeneral-Regular"/>
                <w:sz w:val="18"/>
                <w:szCs w:val="18"/>
              </w:rPr>
              <m:t>ξ</m:t>
            </m:r>
          </m:e>
        </m:d>
        <m:r>
          <w:rPr>
            <w:rFonts w:ascii="Cambria Math" w:hAnsi="Cambria Math" w:cs="Times New Roman"/>
            <w:sz w:val="18"/>
            <w:szCs w:val="18"/>
          </w:rPr>
          <m:t>=-</m:t>
        </m:r>
        <m:r>
          <w:rPr>
            <w:rFonts w:ascii="STIXGeneral-Regular" w:hAnsi="STIXGeneral-Regular" w:cs="STIXGeneral-Regular"/>
            <w:sz w:val="18"/>
            <w:szCs w:val="18"/>
          </w:rPr>
          <m:t>kT</m:t>
        </m:r>
        <m:func>
          <m:funcPr>
            <m:ctrlPr>
              <w:rPr>
                <w:rFonts w:ascii="Cambria Math" w:hAnsi="Cambria Math" w:cs="Times New Roman"/>
                <w:i/>
                <w:sz w:val="18"/>
                <w:szCs w:val="18"/>
              </w:rPr>
            </m:ctrlPr>
          </m:funcPr>
          <m:fName>
            <m:r>
              <m:rPr>
                <m:sty m:val="p"/>
              </m:rPr>
              <w:rPr>
                <w:rFonts w:ascii="Cambria Math" w:hAnsi="Cambria Math" w:cs="Times New Roman"/>
                <w:sz w:val="18"/>
                <w:szCs w:val="18"/>
              </w:rPr>
              <m:t>ln</m:t>
            </m:r>
          </m:fName>
          <m:e>
            <m:r>
              <m:rPr>
                <m:scr m:val="script"/>
              </m:rPr>
              <w:rPr>
                <w:rFonts w:ascii="STIXGeneral-Regular" w:hAnsi="STIXGeneral-Regular" w:cs="STIXGeneral-Regular"/>
                <w:sz w:val="18"/>
                <w:szCs w:val="18"/>
              </w:rPr>
              <m:t>P</m:t>
            </m:r>
            <m:d>
              <m:dPr>
                <m:ctrlPr>
                  <w:rPr>
                    <w:rFonts w:ascii="Cambria Math" w:hAnsi="Cambria Math" w:cs="Times New Roman"/>
                    <w:i/>
                    <w:sz w:val="18"/>
                    <w:szCs w:val="18"/>
                  </w:rPr>
                </m:ctrlPr>
              </m:dPr>
              <m:e>
                <m:r>
                  <w:rPr>
                    <w:rFonts w:ascii="STIXGeneral-Regular" w:hAnsi="STIXGeneral-Regular" w:cs="STIXGeneral-Regular"/>
                    <w:sz w:val="18"/>
                    <w:szCs w:val="18"/>
                  </w:rPr>
                  <m:t>ξ</m:t>
                </m:r>
              </m:e>
            </m:d>
          </m:e>
        </m:func>
        <m:r>
          <w:rPr>
            <w:rFonts w:ascii="Cambria Math" w:hAnsi="Cambria Math" w:cs="Times New Roman"/>
            <w:sz w:val="18"/>
            <w:szCs w:val="18"/>
          </w:rPr>
          <m:t>+</m:t>
        </m:r>
        <m:r>
          <w:rPr>
            <w:rFonts w:ascii="STIXGeneral-Regular" w:hAnsi="STIXGeneral-Regular" w:cs="STIXGeneral-Regular"/>
            <w:sz w:val="18"/>
            <w:szCs w:val="18"/>
          </w:rPr>
          <m:t>const</m:t>
        </m:r>
        <m:r>
          <w:rPr>
            <w:rFonts w:ascii="Cambria Math" w:hAnsi="Cambria Math" w:cs="Times New Roman"/>
            <w:sz w:val="18"/>
            <w:szCs w:val="18"/>
          </w:rPr>
          <m:t>.</m:t>
        </m:r>
      </m:oMath>
      <w:r w:rsidRPr="00D421A1">
        <w:rPr>
          <w:rFonts w:ascii="Times New Roman" w:hAnsi="Times New Roman" w:cs="Times New Roman"/>
          <w:sz w:val="18"/>
          <w:szCs w:val="18"/>
        </w:rPr>
        <w:t xml:space="preserve">                                                                                  (3.16)</w:t>
      </w:r>
    </w:p>
    <w:p w14:paraId="5E8FF7B8" w14:textId="77777777" w:rsidR="002761DD" w:rsidRPr="00D421A1" w:rsidRDefault="002761DD" w:rsidP="002761DD">
      <w:pPr>
        <w:spacing w:line="276" w:lineRule="auto"/>
        <w:jc w:val="both"/>
        <w:rPr>
          <w:rFonts w:ascii="Times New Roman" w:hAnsi="Times New Roman" w:cs="Times New Roman"/>
          <w:sz w:val="18"/>
          <w:szCs w:val="18"/>
        </w:rPr>
      </w:pPr>
    </w:p>
    <w:p w14:paraId="541F43DB" w14:textId="77777777" w:rsidR="002761DD" w:rsidRPr="00D421A1" w:rsidRDefault="002761DD" w:rsidP="002761DD">
      <w:pPr>
        <w:spacing w:line="276" w:lineRule="auto"/>
        <w:jc w:val="both"/>
        <w:rPr>
          <w:rFonts w:ascii="Times New Roman" w:hAnsi="Times New Roman" w:cs="Times New Roman"/>
          <w:sz w:val="18"/>
          <w:szCs w:val="18"/>
        </w:rPr>
      </w:pPr>
    </w:p>
    <w:p w14:paraId="4E7B059E" w14:textId="1429D33F" w:rsidR="002761DD" w:rsidRPr="00D421A1" w:rsidRDefault="002761DD" w:rsidP="002761D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This expression is refe</w:t>
      </w:r>
      <w:r w:rsidR="00ED0B66" w:rsidRPr="00D421A1">
        <w:rPr>
          <w:rFonts w:ascii="Times New Roman" w:hAnsi="Times New Roman" w:cs="Times New Roman"/>
          <w:sz w:val="18"/>
          <w:szCs w:val="18"/>
        </w:rPr>
        <w:t>rred as Boltzmann inversion</w:t>
      </w:r>
      <w:r w:rsidRPr="00D421A1">
        <w:rPr>
          <w:rFonts w:ascii="Times New Roman" w:hAnsi="Times New Roman" w:cs="Times New Roman"/>
          <w:sz w:val="18"/>
          <w:szCs w:val="18"/>
        </w:rPr>
        <w:t xml:space="preserve">, and it is the starting point to build several CG potentials. The main issue related to this approach is that the statistical distributions of different CG parameters </w:t>
      </w:r>
      <w:r w:rsidRPr="00D421A1">
        <w:rPr>
          <w:rFonts w:ascii="Symbol" w:hAnsi="Symbol" w:cs="Times New Roman"/>
          <w:sz w:val="18"/>
          <w:szCs w:val="18"/>
        </w:rPr>
        <w:t></w:t>
      </w:r>
      <w:r w:rsidRPr="00D421A1">
        <w:rPr>
          <w:rFonts w:ascii="Times New Roman" w:hAnsi="Times New Roman" w:cs="Times New Roman"/>
          <w:sz w:val="18"/>
          <w:szCs w:val="18"/>
        </w:rPr>
        <w:t xml:space="preserve"> are not uncorrelated. Therefore, it is not </w:t>
      </w:r>
      <w:r w:rsidRPr="00D421A1">
        <w:rPr>
          <w:rFonts w:ascii="Times New Roman" w:hAnsi="Times New Roman" w:cs="Times New Roman"/>
          <w:sz w:val="18"/>
          <w:szCs w:val="18"/>
        </w:rPr>
        <w:lastRenderedPageBreak/>
        <w:t xml:space="preserve">possible to use additively potential of mean forces derived </w:t>
      </w:r>
      <w:r w:rsidRPr="00D421A1">
        <w:rPr>
          <w:rFonts w:ascii="Times New Roman" w:hAnsi="Times New Roman" w:cs="Times New Roman"/>
          <w:i/>
          <w:sz w:val="18"/>
          <w:szCs w:val="18"/>
        </w:rPr>
        <w:t>tout-court</w:t>
      </w:r>
      <w:r w:rsidRPr="00D421A1">
        <w:rPr>
          <w:rFonts w:ascii="Times New Roman" w:hAnsi="Times New Roman" w:cs="Times New Roman"/>
          <w:sz w:val="18"/>
          <w:szCs w:val="18"/>
        </w:rPr>
        <w:t xml:space="preserve"> from the </w:t>
      </w:r>
      <w:r w:rsidR="00ED0B66" w:rsidRPr="00D421A1">
        <w:rPr>
          <w:rFonts w:ascii="Times New Roman" w:hAnsi="Times New Roman" w:cs="Times New Roman"/>
          <w:sz w:val="18"/>
          <w:szCs w:val="18"/>
        </w:rPr>
        <w:t>Boltzmann inversion</w:t>
      </w:r>
      <w:r w:rsidRPr="00D421A1">
        <w:rPr>
          <w:rFonts w:ascii="Times New Roman" w:hAnsi="Times New Roman" w:cs="Times New Roman"/>
          <w:sz w:val="18"/>
          <w:szCs w:val="18"/>
        </w:rPr>
        <w:t xml:space="preserve"> for the different variables of interest to build a CG potential without introducing significant bias. Separation of </w:t>
      </w:r>
      <w:r w:rsidRPr="00D421A1">
        <w:rPr>
          <w:rFonts w:ascii="Times New Roman" w:hAnsi="Times New Roman" w:cs="Times New Roman"/>
          <w:i/>
          <w:sz w:val="18"/>
          <w:szCs w:val="18"/>
        </w:rPr>
        <w:t>genuine</w:t>
      </w:r>
      <w:r w:rsidRPr="00D421A1">
        <w:rPr>
          <w:rFonts w:ascii="Times New Roman" w:hAnsi="Times New Roman" w:cs="Times New Roman"/>
          <w:sz w:val="18"/>
          <w:szCs w:val="18"/>
        </w:rPr>
        <w:t xml:space="preserve"> contributions from spurious one can be rigorously obtained by the </w:t>
      </w:r>
      <w:r w:rsidRPr="00D421A1">
        <w:rPr>
          <w:rFonts w:ascii="Times New Roman" w:hAnsi="Times New Roman" w:cs="Times New Roman"/>
          <w:i/>
          <w:sz w:val="18"/>
          <w:szCs w:val="18"/>
        </w:rPr>
        <w:t>iterative Boltzmann inversion</w:t>
      </w:r>
      <w:r w:rsidRPr="00D421A1">
        <w:rPr>
          <w:rFonts w:ascii="Times New Roman" w:hAnsi="Times New Roman" w:cs="Times New Roman"/>
          <w:sz w:val="18"/>
          <w:szCs w:val="18"/>
        </w:rPr>
        <w:t xml:space="preserve"> procedure as introduced by Reith et al. </w:t>
      </w:r>
      <w:hyperlink w:anchor="_ENREF_130" w:tooltip="Reith, 2003 #271" w:history="1">
        <w:r w:rsidR="00E91EF1">
          <w:rPr>
            <w:rFonts w:ascii="Times New Roman" w:hAnsi="Times New Roman" w:cs="Times New Roman"/>
            <w:sz w:val="18"/>
            <w:szCs w:val="18"/>
          </w:rPr>
          <w:fldChar w:fldCharType="begin">
            <w:fldData xml:space="preserve">PEVuZE5vdGU+PENpdGU+PEF1dGhvcj5SZWl0aDwvQXV0aG9yPjxZZWFyPjIwMDM8L1llYXI+PFJl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PEVuZE5vdGU+PENpdGU+PEF1dGhvcj5SZWl0aDwvQXV0aG9yPjxZZWFyPjIwMDM8L1llYXI+PFJl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130</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In this protocol, one starts from an initial potential of mean function </w:t>
      </w:r>
      <w:proofErr w:type="gramStart"/>
      <w:r w:rsidRPr="00D421A1">
        <w:rPr>
          <w:rFonts w:ascii="Times New Roman" w:hAnsi="Times New Roman" w:cs="Times New Roman"/>
          <w:sz w:val="18"/>
          <w:szCs w:val="18"/>
        </w:rPr>
        <w:t>U</w:t>
      </w:r>
      <w:r w:rsidRPr="00D421A1">
        <w:rPr>
          <w:rFonts w:ascii="Times New Roman" w:hAnsi="Times New Roman" w:cs="Times New Roman"/>
          <w:sz w:val="18"/>
          <w:szCs w:val="18"/>
          <w:vertAlign w:val="subscript"/>
        </w:rPr>
        <w:t>1</w:t>
      </w:r>
      <w:r w:rsidRPr="00D421A1">
        <w:rPr>
          <w:rFonts w:ascii="Times New Roman" w:hAnsi="Times New Roman" w:cs="Times New Roman"/>
          <w:sz w:val="18"/>
          <w:szCs w:val="18"/>
        </w:rPr>
        <w:t>(</w:t>
      </w:r>
      <w:proofErr w:type="gramEnd"/>
      <w:r w:rsidRPr="00D421A1">
        <w:rPr>
          <w:rFonts w:ascii="Symbol" w:hAnsi="Symbol" w:cs="Times New Roman"/>
          <w:sz w:val="18"/>
          <w:szCs w:val="18"/>
        </w:rPr>
        <w:t></w:t>
      </w:r>
      <w:r w:rsidRPr="00D421A1">
        <w:rPr>
          <w:rFonts w:ascii="Times New Roman" w:hAnsi="Times New Roman" w:cs="Times New Roman"/>
          <w:sz w:val="18"/>
          <w:szCs w:val="18"/>
        </w:rPr>
        <w:t xml:space="preserve">), which will generate a probability distribution for the parameter </w:t>
      </w:r>
      <w:r w:rsidRPr="00D421A1">
        <w:rPr>
          <w:rFonts w:ascii="Symbol" w:hAnsi="Symbol" w:cs="Times New Roman"/>
          <w:sz w:val="18"/>
          <w:szCs w:val="18"/>
        </w:rPr>
        <w:t></w:t>
      </w:r>
      <w:r w:rsidRPr="00D421A1">
        <w:rPr>
          <w:rFonts w:ascii="Times New Roman" w:hAnsi="Times New Roman" w:cs="Times New Roman"/>
          <w:sz w:val="18"/>
          <w:szCs w:val="18"/>
        </w:rPr>
        <w:t xml:space="preserve"> equal to  </w:t>
      </w:r>
      <m:oMath>
        <m:sSub>
          <m:sSubPr>
            <m:ctrlPr>
              <w:rPr>
                <w:rFonts w:ascii="Cambria Math" w:hAnsi="Cambria Math" w:cs="Times New Roman"/>
                <w:i/>
                <w:sz w:val="18"/>
                <w:szCs w:val="18"/>
              </w:rPr>
            </m:ctrlPr>
          </m:sSubPr>
          <m:e>
            <m:r>
              <m:rPr>
                <m:scr m:val="script"/>
              </m:rPr>
              <w:rPr>
                <w:rFonts w:ascii="STIXGeneral-Regular" w:hAnsi="STIXGeneral-Regular" w:cs="STIXGeneral-Regular"/>
                <w:sz w:val="18"/>
                <w:szCs w:val="18"/>
              </w:rPr>
              <m:t>P</m:t>
            </m:r>
          </m:e>
          <m:sub>
            <m:r>
              <w:rPr>
                <w:rFonts w:ascii="Cambria Math" w:hAnsi="Cambria Math" w:cs="Times New Roman"/>
                <w:sz w:val="18"/>
                <w:szCs w:val="18"/>
              </w:rPr>
              <m:t>1</m:t>
            </m:r>
          </m:sub>
        </m:sSub>
        <m:d>
          <m:dPr>
            <m:ctrlPr>
              <w:rPr>
                <w:rFonts w:ascii="Cambria Math" w:hAnsi="Cambria Math" w:cs="Times New Roman"/>
                <w:i/>
                <w:sz w:val="18"/>
                <w:szCs w:val="18"/>
              </w:rPr>
            </m:ctrlPr>
          </m:dPr>
          <m:e>
            <m:r>
              <w:rPr>
                <w:rFonts w:ascii="STIXGeneral-Regular" w:hAnsi="STIXGeneral-Regular" w:cs="STIXGeneral-Regular"/>
                <w:sz w:val="18"/>
                <w:szCs w:val="18"/>
              </w:rPr>
              <m:t>ξ</m:t>
            </m:r>
          </m:e>
        </m:d>
      </m:oMath>
      <w:r w:rsidRPr="00D421A1">
        <w:rPr>
          <w:rFonts w:ascii="Times New Roman" w:hAnsi="Times New Roman" w:cs="Times New Roman"/>
          <w:sz w:val="18"/>
          <w:szCs w:val="18"/>
        </w:rPr>
        <w:t>. The potential is then iteratively corrected according to the formula:</w:t>
      </w:r>
    </w:p>
    <w:p w14:paraId="60936F2A" w14:textId="77777777" w:rsidR="002761DD" w:rsidRPr="00D421A1" w:rsidRDefault="002761DD" w:rsidP="002761DD">
      <w:pPr>
        <w:spacing w:line="276" w:lineRule="auto"/>
        <w:jc w:val="both"/>
        <w:rPr>
          <w:rFonts w:ascii="Times New Roman" w:hAnsi="Times New Roman" w:cs="Times New Roman"/>
          <w:sz w:val="18"/>
          <w:szCs w:val="18"/>
        </w:rPr>
      </w:pPr>
    </w:p>
    <w:p w14:paraId="131C8643" w14:textId="77777777" w:rsidR="002761DD" w:rsidRPr="00D421A1" w:rsidRDefault="002761DD" w:rsidP="002761DD">
      <w:pPr>
        <w:spacing w:line="276" w:lineRule="auto"/>
        <w:jc w:val="both"/>
        <w:rPr>
          <w:rFonts w:ascii="Times New Roman" w:hAnsi="Times New Roman" w:cs="Times New Roman"/>
          <w:sz w:val="18"/>
          <w:szCs w:val="18"/>
        </w:rPr>
      </w:pPr>
    </w:p>
    <w:p w14:paraId="48577050" w14:textId="4EF78D25" w:rsidR="002761DD" w:rsidRPr="00D421A1" w:rsidRDefault="00CF293F" w:rsidP="002761DD">
      <w:pPr>
        <w:spacing w:line="276" w:lineRule="auto"/>
        <w:jc w:val="both"/>
        <w:rPr>
          <w:rFonts w:ascii="Times New Roman" w:hAnsi="Times New Roman" w:cs="Times New Roman"/>
          <w:sz w:val="18"/>
          <w:szCs w:val="18"/>
        </w:rPr>
      </w:pPr>
      <m:oMath>
        <m:sSub>
          <m:sSubPr>
            <m:ctrlPr>
              <w:rPr>
                <w:rFonts w:ascii="Cambria Math" w:hAnsi="Cambria Math" w:cs="Times New Roman"/>
                <w:i/>
                <w:sz w:val="18"/>
                <w:szCs w:val="18"/>
              </w:rPr>
            </m:ctrlPr>
          </m:sSubPr>
          <m:e>
            <m:r>
              <w:rPr>
                <w:rFonts w:ascii="STIXGeneral-Regular" w:hAnsi="STIXGeneral-Regular" w:cs="STIXGeneral-Regular"/>
                <w:sz w:val="18"/>
                <w:szCs w:val="18"/>
              </w:rPr>
              <m:t>U</m:t>
            </m:r>
          </m:e>
          <m:sub>
            <m:r>
              <w:rPr>
                <w:rFonts w:ascii="STIXGeneral-Regular" w:hAnsi="STIXGeneral-Regular" w:cs="STIXGeneral-Regular"/>
                <w:sz w:val="18"/>
                <w:szCs w:val="18"/>
              </w:rPr>
              <m:t>i</m:t>
            </m:r>
            <m:r>
              <w:rPr>
                <w:rFonts w:ascii="Cambria Math" w:hAnsi="Cambria Math" w:cs="Times New Roman"/>
                <w:sz w:val="18"/>
                <w:szCs w:val="18"/>
              </w:rPr>
              <m:t>+1</m:t>
            </m:r>
          </m:sub>
        </m:sSub>
        <m:d>
          <m:dPr>
            <m:ctrlPr>
              <w:rPr>
                <w:rFonts w:ascii="Cambria Math" w:hAnsi="Cambria Math" w:cs="Times New Roman"/>
                <w:i/>
                <w:sz w:val="18"/>
                <w:szCs w:val="18"/>
              </w:rPr>
            </m:ctrlPr>
          </m:dPr>
          <m:e>
            <m:r>
              <w:rPr>
                <w:rFonts w:ascii="STIXGeneral-Regular" w:hAnsi="STIXGeneral-Regular" w:cs="STIXGeneral-Regular"/>
                <w:sz w:val="18"/>
                <w:szCs w:val="18"/>
              </w:rPr>
              <m:t>ξ</m:t>
            </m:r>
          </m:e>
        </m:d>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STIXGeneral-Regular" w:hAnsi="STIXGeneral-Regular" w:cs="STIXGeneral-Regular"/>
                <w:sz w:val="18"/>
                <w:szCs w:val="18"/>
              </w:rPr>
              <m:t>U</m:t>
            </m:r>
          </m:e>
          <m:sub>
            <m:r>
              <w:rPr>
                <w:rFonts w:ascii="STIXGeneral-Regular" w:hAnsi="STIXGeneral-Regular" w:cs="STIXGeneral-Regular"/>
                <w:sz w:val="18"/>
                <w:szCs w:val="18"/>
              </w:rPr>
              <m:t>i</m:t>
            </m:r>
          </m:sub>
        </m:sSub>
        <m:d>
          <m:dPr>
            <m:ctrlPr>
              <w:rPr>
                <w:rFonts w:ascii="Cambria Math" w:hAnsi="Cambria Math" w:cs="Times New Roman"/>
                <w:i/>
                <w:sz w:val="18"/>
                <w:szCs w:val="18"/>
              </w:rPr>
            </m:ctrlPr>
          </m:dPr>
          <m:e>
            <m:r>
              <w:rPr>
                <w:rFonts w:ascii="STIXGeneral-Regular" w:hAnsi="STIXGeneral-Regular" w:cs="STIXGeneral-Regular"/>
                <w:sz w:val="18"/>
                <w:szCs w:val="18"/>
              </w:rPr>
              <m:t>ξ</m:t>
            </m:r>
          </m:e>
        </m:d>
        <m:r>
          <w:rPr>
            <w:rFonts w:ascii="Cambria Math" w:hAnsi="Cambria Math" w:cs="Times New Roman"/>
            <w:sz w:val="18"/>
            <w:szCs w:val="18"/>
          </w:rPr>
          <m:t>-</m:t>
        </m:r>
        <m:r>
          <w:rPr>
            <w:rFonts w:ascii="STIXGeneral-Regular" w:hAnsi="STIXGeneral-Regular" w:cs="STIXGeneral-Regular"/>
            <w:sz w:val="18"/>
            <w:szCs w:val="18"/>
          </w:rPr>
          <m:t>kT</m:t>
        </m:r>
        <m:func>
          <m:funcPr>
            <m:ctrlPr>
              <w:rPr>
                <w:rFonts w:ascii="Cambria Math" w:hAnsi="Cambria Math" w:cs="Times New Roman"/>
                <w:i/>
                <w:sz w:val="18"/>
                <w:szCs w:val="18"/>
              </w:rPr>
            </m:ctrlPr>
          </m:funcPr>
          <m:fName>
            <m:r>
              <m:rPr>
                <m:sty m:val="p"/>
              </m:rPr>
              <w:rPr>
                <w:rFonts w:ascii="Cambria Math" w:hAnsi="Cambria Math" w:cs="Times New Roman"/>
                <w:sz w:val="18"/>
                <w:szCs w:val="18"/>
              </w:rPr>
              <m:t>ln</m:t>
            </m:r>
          </m:fName>
          <m:e>
            <m:d>
              <m:dPr>
                <m:ctrlPr>
                  <w:rPr>
                    <w:rFonts w:ascii="Cambria Math" w:hAnsi="Cambria Math" w:cs="Times New Roman"/>
                    <w:i/>
                    <w:sz w:val="18"/>
                    <w:szCs w:val="18"/>
                  </w:rPr>
                </m:ctrlPr>
              </m:dPr>
              <m:e>
                <m:f>
                  <m:fPr>
                    <m:ctrlPr>
                      <w:rPr>
                        <w:rFonts w:ascii="Cambria Math" w:hAnsi="Cambria Math" w:cs="Times New Roman"/>
                        <w:i/>
                        <w:sz w:val="18"/>
                        <w:szCs w:val="18"/>
                      </w:rPr>
                    </m:ctrlPr>
                  </m:fPr>
                  <m:num>
                    <m:r>
                      <m:rPr>
                        <m:scr m:val="script"/>
                      </m:rPr>
                      <w:rPr>
                        <w:rFonts w:ascii="STIXGeneral-Regular" w:hAnsi="STIXGeneral-Regular" w:cs="STIXGeneral-Regular"/>
                        <w:sz w:val="18"/>
                        <w:szCs w:val="18"/>
                      </w:rPr>
                      <m:t>P</m:t>
                    </m:r>
                    <m:d>
                      <m:dPr>
                        <m:ctrlPr>
                          <w:rPr>
                            <w:rFonts w:ascii="Cambria Math" w:hAnsi="Cambria Math" w:cs="Times New Roman"/>
                            <w:i/>
                            <w:sz w:val="18"/>
                            <w:szCs w:val="18"/>
                          </w:rPr>
                        </m:ctrlPr>
                      </m:dPr>
                      <m:e>
                        <m:r>
                          <w:rPr>
                            <w:rFonts w:ascii="STIXGeneral-Regular" w:hAnsi="STIXGeneral-Regular" w:cs="STIXGeneral-Regular"/>
                            <w:sz w:val="18"/>
                            <w:szCs w:val="18"/>
                          </w:rPr>
                          <m:t>ξ</m:t>
                        </m:r>
                      </m:e>
                    </m:d>
                  </m:num>
                  <m:den>
                    <m:sSub>
                      <m:sSubPr>
                        <m:ctrlPr>
                          <w:rPr>
                            <w:rFonts w:ascii="Cambria Math" w:hAnsi="Cambria Math" w:cs="Times New Roman"/>
                            <w:i/>
                            <w:sz w:val="18"/>
                            <w:szCs w:val="18"/>
                          </w:rPr>
                        </m:ctrlPr>
                      </m:sSubPr>
                      <m:e>
                        <m:r>
                          <m:rPr>
                            <m:scr m:val="script"/>
                          </m:rPr>
                          <w:rPr>
                            <w:rFonts w:ascii="STIXGeneral-Regular" w:hAnsi="STIXGeneral-Regular" w:cs="STIXGeneral-Regular"/>
                            <w:sz w:val="18"/>
                            <w:szCs w:val="18"/>
                          </w:rPr>
                          <m:t>P</m:t>
                        </m:r>
                      </m:e>
                      <m:sub>
                        <m:r>
                          <w:rPr>
                            <w:rFonts w:ascii="STIXGeneral-Regular" w:hAnsi="STIXGeneral-Regular" w:cs="STIXGeneral-Regular"/>
                            <w:sz w:val="18"/>
                            <w:szCs w:val="18"/>
                          </w:rPr>
                          <m:t>i</m:t>
                        </m:r>
                      </m:sub>
                    </m:sSub>
                    <m:d>
                      <m:dPr>
                        <m:ctrlPr>
                          <w:rPr>
                            <w:rFonts w:ascii="Cambria Math" w:hAnsi="Cambria Math" w:cs="Times New Roman"/>
                            <w:i/>
                            <w:sz w:val="18"/>
                            <w:szCs w:val="18"/>
                          </w:rPr>
                        </m:ctrlPr>
                      </m:dPr>
                      <m:e>
                        <m:r>
                          <w:rPr>
                            <w:rFonts w:ascii="STIXGeneral-Regular" w:hAnsi="STIXGeneral-Regular" w:cs="STIXGeneral-Regular"/>
                            <w:sz w:val="18"/>
                            <w:szCs w:val="18"/>
                          </w:rPr>
                          <m:t>ξ</m:t>
                        </m:r>
                      </m:e>
                    </m:d>
                  </m:den>
                </m:f>
              </m:e>
            </m:d>
          </m:e>
        </m:func>
      </m:oMath>
      <w:r w:rsidR="002761DD" w:rsidRPr="00D421A1">
        <w:rPr>
          <w:rFonts w:ascii="Times New Roman" w:hAnsi="Times New Roman" w:cs="Times New Roman"/>
          <w:sz w:val="18"/>
          <w:szCs w:val="18"/>
        </w:rPr>
        <w:t xml:space="preserve">                                                                               (3.17)</w:t>
      </w:r>
    </w:p>
    <w:p w14:paraId="5D7C7AD6" w14:textId="77777777" w:rsidR="002761DD" w:rsidRPr="00D421A1" w:rsidRDefault="002761DD" w:rsidP="002761DD">
      <w:pPr>
        <w:spacing w:line="276" w:lineRule="auto"/>
        <w:jc w:val="both"/>
        <w:rPr>
          <w:rFonts w:ascii="Times New Roman" w:hAnsi="Times New Roman" w:cs="Times New Roman"/>
          <w:sz w:val="18"/>
          <w:szCs w:val="18"/>
        </w:rPr>
      </w:pPr>
    </w:p>
    <w:p w14:paraId="0B81526A" w14:textId="77777777" w:rsidR="002761DD" w:rsidRPr="00D421A1" w:rsidRDefault="002761DD" w:rsidP="002761DD">
      <w:pPr>
        <w:spacing w:line="276" w:lineRule="auto"/>
        <w:jc w:val="both"/>
        <w:rPr>
          <w:rFonts w:ascii="Times New Roman" w:hAnsi="Times New Roman" w:cs="Times New Roman"/>
          <w:sz w:val="18"/>
          <w:szCs w:val="18"/>
        </w:rPr>
      </w:pPr>
    </w:p>
    <w:p w14:paraId="7B436AD8" w14:textId="4B36E2E8" w:rsidR="002761DD" w:rsidRPr="00D421A1" w:rsidRDefault="002761DD" w:rsidP="002761DD">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Where </w:t>
      </w:r>
      <w:proofErr w:type="gramStart"/>
      <m:oMath>
        <m:r>
          <m:rPr>
            <m:scr m:val="script"/>
          </m:rPr>
          <w:rPr>
            <w:rFonts w:ascii="STIXGeneral-Regular" w:hAnsi="STIXGeneral-Regular" w:cs="STIXGeneral-Regular"/>
            <w:sz w:val="18"/>
            <w:szCs w:val="18"/>
          </w:rPr>
          <m:t>P</m:t>
        </m:r>
        <m:r>
          <w:rPr>
            <w:rFonts w:ascii="Cambria Math" w:hAnsi="Cambria Math" w:cs="Times New Roman"/>
            <w:sz w:val="18"/>
            <w:szCs w:val="18"/>
          </w:rPr>
          <m:t>(</m:t>
        </m:r>
        <w:proofErr w:type="gramEnd"/>
        <m:r>
          <w:rPr>
            <w:rFonts w:ascii="STIXGeneral-Regular" w:hAnsi="STIXGeneral-Regular" w:cs="STIXGeneral-Regular"/>
            <w:sz w:val="18"/>
            <w:szCs w:val="18"/>
          </w:rPr>
          <m:t>ξ</m:t>
        </m:r>
        <m:r>
          <w:rPr>
            <w:rFonts w:ascii="Cambria Math" w:hAnsi="Cambria Math" w:cs="Times New Roman"/>
            <w:sz w:val="18"/>
            <w:szCs w:val="18"/>
          </w:rPr>
          <m:t>)</m:t>
        </m:r>
      </m:oMath>
      <w:r w:rsidRPr="00D421A1">
        <w:rPr>
          <w:rFonts w:ascii="Times" w:hAnsi="Times" w:cs="Arial"/>
          <w:sz w:val="18"/>
          <w:szCs w:val="18"/>
        </w:rPr>
        <w:t xml:space="preserve"> is the target distribution of interest. This procedure guarantees that, at convergence, the statistical distribution of </w:t>
      </w:r>
      <w:r w:rsidRPr="00D421A1">
        <w:rPr>
          <w:rFonts w:ascii="Symbol" w:hAnsi="Symbol" w:cs="Times New Roman"/>
          <w:sz w:val="18"/>
          <w:szCs w:val="18"/>
        </w:rPr>
        <w:t></w:t>
      </w:r>
      <w:r w:rsidRPr="00D421A1">
        <w:rPr>
          <w:rFonts w:ascii="Symbol" w:hAnsi="Symbol" w:cs="Times New Roman"/>
          <w:sz w:val="18"/>
          <w:szCs w:val="18"/>
        </w:rPr>
        <w:t></w:t>
      </w:r>
      <w:r w:rsidRPr="00D421A1">
        <w:rPr>
          <w:rFonts w:ascii="Times" w:hAnsi="Times" w:cs="Arial"/>
          <w:sz w:val="18"/>
          <w:szCs w:val="18"/>
        </w:rPr>
        <w:t xml:space="preserve">is matching the corrected one. Unfortunately, the number of free parameters in a CG Hamiltonian can be quite large, for example, in her review of 2010, </w:t>
      </w:r>
      <w:proofErr w:type="spellStart"/>
      <w:r w:rsidRPr="00D421A1">
        <w:rPr>
          <w:rFonts w:ascii="Times" w:hAnsi="Times" w:cs="Arial"/>
          <w:sz w:val="18"/>
          <w:szCs w:val="18"/>
        </w:rPr>
        <w:t>Tozzini</w:t>
      </w:r>
      <w:proofErr w:type="spellEnd"/>
      <w:r w:rsidRPr="00D421A1">
        <w:rPr>
          <w:rFonts w:ascii="Times" w:hAnsi="Times" w:cs="Arial"/>
          <w:sz w:val="18"/>
          <w:szCs w:val="18"/>
        </w:rPr>
        <w:t xml:space="preserve"> estimates roughly ~400 terms only to calibrate bonded interactions.</w:t>
      </w:r>
      <w:hyperlink w:anchor="_ENREF_65" w:tooltip="Tozzini, 2010 #58" w:history="1">
        <w:r w:rsidR="00E91EF1">
          <w:rPr>
            <w:rFonts w:ascii="Times" w:hAnsi="Times" w:cs="Arial"/>
            <w:sz w:val="18"/>
            <w:szCs w:val="18"/>
          </w:rPr>
          <w:fldChar w:fldCharType="begin"/>
        </w:r>
        <w:r w:rsidR="00E91EF1">
          <w:rPr>
            <w:rFonts w:ascii="Times" w:hAnsi="Times" w:cs="Arial"/>
            <w:sz w:val="18"/>
            <w:szCs w:val="18"/>
          </w:rPr>
          <w:instrText xml:space="preserve"> ADDIN EN.CITE &lt;EndNote&gt;&lt;Cite&gt;&lt;Author&gt;Tozzini&lt;/Author&gt;&lt;Year&gt;2010&lt;/Year&gt;&lt;RecNum&gt;58&lt;/RecNum&gt;&lt;DisplayText&gt;&lt;style face="superscript"&gt;65&lt;/style&gt;&lt;/DisplayText&gt;&lt;record&gt;&lt;rec-number&gt;58&lt;/rec-number&gt;&lt;foreign-keys&gt;&lt;key app="EN" db-id="02pxvzrwkspp2hexfr15ztab9va2zt52sd9w"&gt;58&lt;/key&gt;&lt;/foreign-keys&gt;&lt;ref-type name="Journal Article"&gt;17&lt;/ref-type&gt;&lt;contributors&gt;&lt;authors&gt;&lt;author&gt;Tozzini, V.&lt;/author&gt;&lt;/authors&gt;&lt;/contributors&gt;&lt;auth-address&gt;Tozzini, V&amp;#xD;CNR, Scuola Normale Super, Ist Nanosci, NEST, Piazza San Silvestro 12, I-56127 Pisa, Italy&amp;#xD;CNR, Scuola Normale Super, Ist Nanosci, NEST, Piazza San Silvestro 12, I-56127 Pisa, Italy&amp;#xD;CNR, Scuola Normale Super, Ist Nanosci, NEST, I-56127 Pisa, Italy&lt;/auth-address&gt;&lt;titles&gt;&lt;title&gt;Minimalist models for proteins: a comparative analysis&lt;/title&gt;&lt;secondary-title&gt;Quarterly Reviews of Biophysics&lt;/secondary-title&gt;&lt;alt-title&gt;Q Rev Biophys&lt;/alt-title&gt;&lt;/titles&gt;&lt;pages&gt;333-371&lt;/pages&gt;&lt;volume&gt;43&lt;/volume&gt;&lt;number&gt;3&lt;/number&gt;&lt;keywords&gt;&lt;keyword&gt;elastic network models&lt;/keyword&gt;&lt;keyword&gt;coarse-grained models&lt;/keyword&gt;&lt;keyword&gt;molecular-dynamics simulations&lt;/keyword&gt;&lt;keyword&gt;force-field&lt;/keyword&gt;&lt;keyword&gt;globular-proteins&lt;/keyword&gt;&lt;keyword&gt;hiv-1 protease&lt;/keyword&gt;&lt;keyword&gt;atomistic simulations&lt;/keyword&gt;&lt;keyword&gt;biomolecular systems&lt;/keyword&gt;&lt;keyword&gt;residue potentials&lt;/keyword&gt;&lt;keyword&gt;hydrogen-bonds&lt;/keyword&gt;&lt;/keywords&gt;&lt;dates&gt;&lt;year&gt;2010&lt;/year&gt;&lt;pub-dates&gt;&lt;date&gt;Aug&lt;/date&gt;&lt;/pub-dates&gt;&lt;/dates&gt;&lt;isbn&gt;0033-5835&lt;/isbn&gt;&lt;accession-num&gt;WOS:000283818800002&lt;/accession-num&gt;&lt;urls&gt;&lt;related-urls&gt;&lt;url&gt;&amp;lt;Go to ISI&amp;gt;://WOS:000283818800002&lt;/url&gt;&lt;/related-urls&gt;&lt;/urls&gt;&lt;electronic-resource-num&gt;Doi 10.1017/S0033583510000132&lt;/electronic-resource-num&gt;&lt;language&gt;English&lt;/language&gt;&lt;/record&gt;&lt;/Cite&gt;&lt;/EndNote&gt;</w:instrText>
        </w:r>
        <w:r w:rsidR="00E91EF1">
          <w:rPr>
            <w:rFonts w:ascii="Times" w:hAnsi="Times" w:cs="Arial"/>
            <w:sz w:val="18"/>
            <w:szCs w:val="18"/>
          </w:rPr>
          <w:fldChar w:fldCharType="separate"/>
        </w:r>
        <w:r w:rsidR="00E91EF1" w:rsidRPr="00E91EF1">
          <w:rPr>
            <w:rFonts w:ascii="Times" w:hAnsi="Times" w:cs="Arial"/>
            <w:noProof/>
            <w:sz w:val="18"/>
            <w:szCs w:val="18"/>
            <w:vertAlign w:val="superscript"/>
          </w:rPr>
          <w:t>65</w:t>
        </w:r>
        <w:r w:rsidR="00E91EF1">
          <w:rPr>
            <w:rFonts w:ascii="Times" w:hAnsi="Times" w:cs="Arial"/>
            <w:sz w:val="18"/>
            <w:szCs w:val="18"/>
          </w:rPr>
          <w:fldChar w:fldCharType="end"/>
        </w:r>
      </w:hyperlink>
      <w:r w:rsidRPr="00D421A1">
        <w:rPr>
          <w:rFonts w:ascii="Times" w:hAnsi="Times" w:cs="Arial"/>
          <w:sz w:val="18"/>
          <w:szCs w:val="18"/>
        </w:rPr>
        <w:t xml:space="preserve"> Iterative Boltzmann inversion is in fact efficiently used in organic polymer simulations, even though some examples of application to biopolymers </w:t>
      </w:r>
      <w:proofErr w:type="gramStart"/>
      <w:r w:rsidRPr="00D421A1">
        <w:rPr>
          <w:rFonts w:ascii="Times" w:hAnsi="Times" w:cs="Arial"/>
          <w:sz w:val="18"/>
          <w:szCs w:val="18"/>
        </w:rPr>
        <w:t>is</w:t>
      </w:r>
      <w:proofErr w:type="gramEnd"/>
      <w:r w:rsidRPr="00D421A1">
        <w:rPr>
          <w:rFonts w:ascii="Times" w:hAnsi="Times" w:cs="Arial"/>
          <w:sz w:val="18"/>
          <w:szCs w:val="18"/>
        </w:rPr>
        <w:t xml:space="preserve"> now appearing (for example: </w:t>
      </w:r>
      <w:hyperlink w:anchor="_ENREF_131" w:tooltip="Majek, 2009 #272" w:history="1">
        <w:r w:rsidR="00E91EF1">
          <w:rPr>
            <w:rFonts w:ascii="Times" w:hAnsi="Times" w:cs="Arial"/>
            <w:sz w:val="18"/>
            <w:szCs w:val="18"/>
          </w:rPr>
          <w:fldChar w:fldCharType="begin">
            <w:fldData xml:space="preserve">PEVuZE5vdGU+PENpdGU+PEF1dGhvcj5NYWplazwvQXV0aG9yPjxZZWFyPjIwMDk8L1llYXI+PFJl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</w:fldData>
          </w:fldChar>
        </w:r>
        <w:r w:rsidR="00E91EF1">
          <w:rPr>
            <w:rFonts w:ascii="Times" w:hAnsi="Times" w:cs="Arial"/>
            <w:sz w:val="18"/>
            <w:szCs w:val="18"/>
          </w:rPr>
          <w:instrText xml:space="preserve"> ADDIN EN.CITE </w:instrText>
        </w:r>
        <w:r w:rsidR="00E91EF1">
          <w:rPr>
            <w:rFonts w:ascii="Times" w:hAnsi="Times" w:cs="Arial"/>
            <w:sz w:val="18"/>
            <w:szCs w:val="18"/>
          </w:rPr>
          <w:fldChar w:fldCharType="begin">
            <w:fldData xml:space="preserve">PEVuZE5vdGU+PENpdGU+PEF1dGhvcj5NYWplazwvQXV0aG9yPjxZZWFyPjIwMDk8L1llYXI+PFJl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</w:fldData>
          </w:fldChar>
        </w:r>
        <w:r w:rsidR="00E91EF1">
          <w:rPr>
            <w:rFonts w:ascii="Times" w:hAnsi="Times" w:cs="Arial"/>
            <w:sz w:val="18"/>
            <w:szCs w:val="18"/>
          </w:rPr>
          <w:instrText xml:space="preserve"> ADDIN EN.CITE.DATA </w:instrText>
        </w:r>
        <w:r w:rsidR="00E91EF1">
          <w:rPr>
            <w:rFonts w:ascii="Times" w:hAnsi="Times" w:cs="Arial"/>
            <w:sz w:val="18"/>
            <w:szCs w:val="18"/>
          </w:rPr>
        </w:r>
        <w:r w:rsidR="00E91EF1">
          <w:rPr>
            <w:rFonts w:ascii="Times" w:hAnsi="Times" w:cs="Arial"/>
            <w:sz w:val="18"/>
            <w:szCs w:val="18"/>
          </w:rPr>
          <w:fldChar w:fldCharType="end"/>
        </w:r>
        <w:r w:rsidR="00E91EF1">
          <w:rPr>
            <w:rFonts w:ascii="Times" w:hAnsi="Times" w:cs="Arial"/>
            <w:sz w:val="18"/>
            <w:szCs w:val="18"/>
          </w:rPr>
        </w:r>
        <w:r w:rsidR="00E91EF1">
          <w:rPr>
            <w:rFonts w:ascii="Times" w:hAnsi="Times" w:cs="Arial"/>
            <w:sz w:val="18"/>
            <w:szCs w:val="18"/>
          </w:rPr>
          <w:fldChar w:fldCharType="separate"/>
        </w:r>
        <w:r w:rsidR="00E91EF1" w:rsidRPr="00E91EF1">
          <w:rPr>
            <w:rFonts w:ascii="Times" w:hAnsi="Times" w:cs="Arial"/>
            <w:noProof/>
            <w:sz w:val="18"/>
            <w:szCs w:val="18"/>
            <w:vertAlign w:val="superscript"/>
          </w:rPr>
          <w:t>131</w:t>
        </w:r>
        <w:r w:rsidR="00E91EF1">
          <w:rPr>
            <w:rFonts w:ascii="Times" w:hAnsi="Times" w:cs="Arial"/>
            <w:sz w:val="18"/>
            <w:szCs w:val="18"/>
          </w:rPr>
          <w:fldChar w:fldCharType="end"/>
        </w:r>
      </w:hyperlink>
      <w:r w:rsidRPr="00D421A1">
        <w:rPr>
          <w:rFonts w:ascii="Times" w:hAnsi="Times" w:cs="Arial"/>
          <w:sz w:val="18"/>
          <w:szCs w:val="18"/>
        </w:rPr>
        <w:t xml:space="preserve">). </w:t>
      </w:r>
    </w:p>
    <w:p w14:paraId="6466E577" w14:textId="77777777" w:rsidR="002761DD" w:rsidRPr="00D421A1" w:rsidRDefault="002761DD" w:rsidP="002761DD">
      <w:pPr>
        <w:spacing w:line="276" w:lineRule="auto"/>
        <w:jc w:val="both"/>
        <w:rPr>
          <w:rFonts w:ascii="Times New Roman" w:hAnsi="Times New Roman" w:cs="Times New Roman"/>
          <w:sz w:val="18"/>
          <w:szCs w:val="18"/>
        </w:rPr>
      </w:pPr>
    </w:p>
    <w:p w14:paraId="5A7DEFF4" w14:textId="77777777" w:rsidR="002761DD" w:rsidRPr="00D421A1" w:rsidRDefault="002761DD" w:rsidP="002761DD">
      <w:pPr>
        <w:spacing w:line="276" w:lineRule="auto"/>
        <w:jc w:val="both"/>
        <w:rPr>
          <w:rFonts w:ascii="Times New Roman" w:hAnsi="Times New Roman" w:cs="Times New Roman"/>
          <w:sz w:val="18"/>
          <w:szCs w:val="18"/>
        </w:rPr>
      </w:pPr>
    </w:p>
    <w:p w14:paraId="2C6B48CC" w14:textId="02744EE2" w:rsidR="002761DD" w:rsidRPr="00D421A1" w:rsidRDefault="002761DD" w:rsidP="002761DD">
      <w:pPr>
        <w:pStyle w:val="06CHeading"/>
      </w:pPr>
      <w:r w:rsidRPr="00D421A1">
        <w:t>3.4.2 The Force Matching method</w:t>
      </w:r>
    </w:p>
    <w:p w14:paraId="33B916F0" w14:textId="77777777" w:rsidR="002761DD" w:rsidRPr="00D421A1" w:rsidRDefault="002761DD" w:rsidP="002761DD">
      <w:pPr>
        <w:pStyle w:val="08ArticleText"/>
      </w:pPr>
    </w:p>
    <w:p w14:paraId="32645095" w14:textId="04C6C4D0" w:rsidR="002761DD" w:rsidRPr="00D421A1" w:rsidRDefault="002761DD" w:rsidP="002761DD">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The force-matching method represents a rigorous way of building up CG parameters bottom-up from atomistic simulations. The procedure introduced by </w:t>
      </w:r>
      <w:proofErr w:type="spellStart"/>
      <w:r w:rsidRPr="00D421A1">
        <w:rPr>
          <w:rFonts w:ascii="Times" w:hAnsi="Times" w:cs="Arial"/>
          <w:color w:val="1A1A1A"/>
          <w:sz w:val="18"/>
          <w:szCs w:val="18"/>
        </w:rPr>
        <w:t>Ercolessi</w:t>
      </w:r>
      <w:proofErr w:type="spellEnd"/>
      <w:r w:rsidRPr="00D421A1">
        <w:rPr>
          <w:rFonts w:ascii="Times" w:hAnsi="Times" w:cs="Arial"/>
          <w:color w:val="1A1A1A"/>
          <w:sz w:val="18"/>
          <w:szCs w:val="18"/>
        </w:rPr>
        <w:t xml:space="preserve"> and Adams in 1994</w:t>
      </w:r>
      <w:hyperlink w:anchor="_ENREF_132" w:tooltip="Ercolessi, 1994 #273"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&lt;EndNote&gt;&lt;Cite&gt;&lt;Author&gt;Ercolessi&lt;/Author&gt;&lt;Year&gt;1994&lt;/Year&gt;&lt;RecNum&gt;273&lt;/RecNum&gt;&lt;DisplayText&gt;&lt;style face="superscript"&gt;132&lt;/style&gt;&lt;/DisplayText&gt;&lt;record&gt;&lt;rec-number&gt;273&lt;/rec-number&gt;&lt;foreign-keys&gt;&lt;key app="EN" db-id="02pxvzrwkspp2hexfr15ztab9va2zt52sd9w"&gt;273&lt;/key&gt;&lt;/foreign-keys&gt;&lt;ref-type name="Journal Article"&gt;17&lt;/ref-type&gt;&lt;contributors&gt;&lt;authors&gt;&lt;author&gt;Ercolessi, F.&lt;/author&gt;&lt;author&gt;Adams, J. B.&lt;/author&gt;&lt;/authors&gt;&lt;/contributors&gt;&lt;auth-address&gt;Ercolessi, F&amp;#xD;Isas,Sissa,Via Beirut 4,I-34014 Trieste,Italy&amp;#xD;Isas,Sissa,Via Beirut 4,I-34014 Trieste,Italy&amp;#xD;Univ Illinois,Mat Res Lab,Urbana,Il 61801&amp;#xD;Univ Illinois,Dept Mat Sci &amp;amp; Engn,Urbana,Il 61801&lt;/auth-address&gt;&lt;titles&gt;&lt;title&gt;Interatomic Potentials from 1st-Principles Calculations - the Force-Matching Method&lt;/title&gt;&lt;secondary-title&gt;Europhysics Letters&lt;/secondary-title&gt;&lt;alt-title&gt;Europhys Lett&lt;/alt-title&gt;&lt;/titles&gt;&lt;pages&gt;583-588&lt;/pages&gt;&lt;volume&gt;26&lt;/volume&gt;&lt;number&gt;8&lt;/number&gt;&lt;keywords&gt;&lt;keyword&gt;molecular-dynamics&lt;/keyword&gt;&lt;keyword&gt;solid metals&lt;/keyword&gt;&lt;keyword&gt;surface&lt;/keyword&gt;&lt;keyword&gt;energies&lt;/keyword&gt;&lt;keyword&gt;systems&lt;/keyword&gt;&lt;keyword&gt;model&lt;/keyword&gt;&lt;/keywords&gt;&lt;dates&gt;&lt;year&gt;1994&lt;/year&gt;&lt;pub-dates&gt;&lt;date&gt;Jun 10&lt;/date&gt;&lt;/pub-dates&gt;&lt;/dates&gt;&lt;isbn&gt;0295-5075&lt;/isbn&gt;&lt;accession-num&gt;WOS:A1994NR39400005&lt;/accession-num&gt;&lt;urls&gt;&lt;related-urls&gt;&lt;url&gt;&amp;lt;Go to ISI&amp;gt;://WOS:A1994NR39400005&lt;/url&gt;&lt;/related-urls&gt;&lt;/urls&gt;&lt;electronic-resource-num&gt;Doi 10.1209/0295-5075/26/8/005&lt;/electronic-resource-num&gt;&lt;language&gt;English&lt;/language&gt;&lt;/record&gt;&lt;/Cite&gt;&lt;/EndNote&gt;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132</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consists in optimising the free parameters of a mapping Hamiltonian so that the forces acting on all the particles of a system reproduce those acting on the same particle described by the mapped Hamiltonian. For example, a molecular Hamiltonian may be built by matching the forces on atoms to the nuclear forces obtained from a quantum-mechanical calculation.</w:t>
      </w:r>
      <w:hyperlink w:anchor="_ENREF_133" w:tooltip="Maurer, 2007 #278" w:history="1">
        <w:r w:rsidR="00E91EF1">
          <w:rPr>
            <w:rFonts w:ascii="Times" w:hAnsi="Times" w:cs="Arial"/>
            <w:color w:val="1A1A1A"/>
            <w:sz w:val="18"/>
            <w:szCs w:val="18"/>
          </w:rPr>
          <w:fldChar w:fldCharType="begin">
            <w:fldData xml:space="preserve">PEVuZE5vdGU+PENpdGU+PEF1dGhvcj5NYXVyZXI8L0F1dGhvcj48WWVhcj4yMDA3PC9ZZWFyPjxS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PEVuZE5vdGU+PENpdGU+PEF1dGhvcj5NYXVyZXI8L0F1dGhvcj48WWVhcj4yMDA3PC9ZZWFyPjxS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133</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The procedure is very general, and it has been widely extended through the years by </w:t>
      </w:r>
      <w:proofErr w:type="spellStart"/>
      <w:r w:rsidRPr="00D421A1">
        <w:rPr>
          <w:rFonts w:ascii="Times" w:hAnsi="Times" w:cs="Arial"/>
          <w:color w:val="1A1A1A"/>
          <w:sz w:val="18"/>
          <w:szCs w:val="18"/>
        </w:rPr>
        <w:t>Voth</w:t>
      </w:r>
      <w:proofErr w:type="spellEnd"/>
      <w:r w:rsidRPr="00D421A1">
        <w:rPr>
          <w:rFonts w:ascii="Times" w:hAnsi="Times" w:cs="Arial"/>
          <w:color w:val="1A1A1A"/>
          <w:sz w:val="18"/>
          <w:szCs w:val="18"/>
        </w:rPr>
        <w:t xml:space="preserve"> and co-workers and others as a rigorous protocol to derive CG potentials from AA simulations.</w:t>
      </w:r>
      <w:r w:rsidR="00E91EF1">
        <w:rPr>
          <w:rFonts w:ascii="Times" w:hAnsi="Times" w:cs="Arial"/>
          <w:color w:val="1A1A1A"/>
          <w:sz w:val="18"/>
          <w:szCs w:val="18"/>
        </w:rPr>
        <w:fldChar w:fldCharType="begin">
          <w:fldData xml:space="preserve">PEVuZE5vdGU+PENpdGU+PEF1dGhvcj5EYXM8L0F1dGhvcj48WWVhcj4yMDA5PC9ZZWFyPjxSZWNO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PC9hbHQtcGVyaW9kaWNhbD48cGFnZXM+MTA4OTYtMTA5MTM8L3BhZ2VzPjx2b2x1bWU+MTIwPC92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PEVuZE5vdGU+PENpdGU+PEF1dGhvcj5EYXM8L0F1dGhvcj48WWVhcj4yMDA5PC9ZZWFyPjxSZWNO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PC9hbHQtcGVyaW9kaWNhbD48cGFnZXM+MTA4OTYtMTA5MTM8L3BhZ2VzPjx2b2x1bWU+MTIwPC92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hyperlink w:anchor="_ENREF_43" w:tooltip="Izvekov, 2004 #275" w:history="1">
        <w:r w:rsidR="00E91EF1" w:rsidRPr="00E91EF1">
          <w:rPr>
            <w:rFonts w:ascii="Times" w:hAnsi="Times" w:cs="Arial"/>
            <w:noProof/>
            <w:color w:val="1A1A1A"/>
            <w:sz w:val="18"/>
            <w:szCs w:val="18"/>
            <w:vertAlign w:val="superscript"/>
          </w:rPr>
          <w:t>43</w:t>
        </w:r>
      </w:hyperlink>
      <w:r w:rsidR="00E91EF1" w:rsidRPr="00E91EF1">
        <w:rPr>
          <w:rFonts w:ascii="Times" w:hAnsi="Times" w:cs="Arial"/>
          <w:noProof/>
          <w:color w:val="1A1A1A"/>
          <w:sz w:val="18"/>
          <w:szCs w:val="18"/>
          <w:vertAlign w:val="superscript"/>
        </w:rPr>
        <w:t xml:space="preserve">, </w:t>
      </w:r>
      <w:hyperlink w:anchor="_ENREF_44" w:tooltip="Izvekov, 2005 #42" w:history="1">
        <w:r w:rsidR="00E91EF1" w:rsidRPr="00E91EF1">
          <w:rPr>
            <w:rFonts w:ascii="Times" w:hAnsi="Times" w:cs="Arial"/>
            <w:noProof/>
            <w:color w:val="1A1A1A"/>
            <w:sz w:val="18"/>
            <w:szCs w:val="18"/>
            <w:vertAlign w:val="superscript"/>
          </w:rPr>
          <w:t>44</w:t>
        </w:r>
      </w:hyperlink>
      <w:r w:rsidR="00E91EF1" w:rsidRPr="00E91EF1">
        <w:rPr>
          <w:rFonts w:ascii="Times" w:hAnsi="Times" w:cs="Arial"/>
          <w:noProof/>
          <w:color w:val="1A1A1A"/>
          <w:sz w:val="18"/>
          <w:szCs w:val="18"/>
          <w:vertAlign w:val="superscript"/>
        </w:rPr>
        <w:t xml:space="preserve">, </w:t>
      </w:r>
      <w:hyperlink w:anchor="_ENREF_48" w:tooltip="Noid, 2008 #63" w:history="1">
        <w:r w:rsidR="00E91EF1" w:rsidRPr="00E91EF1">
          <w:rPr>
            <w:rFonts w:ascii="Times" w:hAnsi="Times" w:cs="Arial"/>
            <w:noProof/>
            <w:color w:val="1A1A1A"/>
            <w:sz w:val="18"/>
            <w:szCs w:val="18"/>
            <w:vertAlign w:val="superscript"/>
          </w:rPr>
          <w:t>48</w:t>
        </w:r>
      </w:hyperlink>
      <w:r w:rsidR="00E91EF1" w:rsidRPr="00E91EF1">
        <w:rPr>
          <w:rFonts w:ascii="Times" w:hAnsi="Times" w:cs="Arial"/>
          <w:noProof/>
          <w:color w:val="1A1A1A"/>
          <w:sz w:val="18"/>
          <w:szCs w:val="18"/>
          <w:vertAlign w:val="superscript"/>
        </w:rPr>
        <w:t xml:space="preserve">, </w:t>
      </w:r>
      <w:hyperlink w:anchor="_ENREF_49" w:tooltip="Noid, 2008 #64" w:history="1">
        <w:r w:rsidR="00E91EF1" w:rsidRPr="00E91EF1">
          <w:rPr>
            <w:rFonts w:ascii="Times" w:hAnsi="Times" w:cs="Arial"/>
            <w:noProof/>
            <w:color w:val="1A1A1A"/>
            <w:sz w:val="18"/>
            <w:szCs w:val="18"/>
            <w:vertAlign w:val="superscript"/>
          </w:rPr>
          <w:t>49</w:t>
        </w:r>
      </w:hyperlink>
      <w:r w:rsidR="00E91EF1" w:rsidRPr="00E91EF1">
        <w:rPr>
          <w:rFonts w:ascii="Times" w:hAnsi="Times" w:cs="Arial"/>
          <w:noProof/>
          <w:color w:val="1A1A1A"/>
          <w:sz w:val="18"/>
          <w:szCs w:val="18"/>
          <w:vertAlign w:val="superscript"/>
        </w:rPr>
        <w:t xml:space="preserve">, </w:t>
      </w:r>
      <w:hyperlink w:anchor="_ENREF_55" w:tooltip="Spiga, 2013 #276" w:history="1">
        <w:r w:rsidR="00E91EF1" w:rsidRPr="00E91EF1">
          <w:rPr>
            <w:rFonts w:ascii="Times" w:hAnsi="Times" w:cs="Arial"/>
            <w:noProof/>
            <w:color w:val="1A1A1A"/>
            <w:sz w:val="18"/>
            <w:szCs w:val="18"/>
            <w:vertAlign w:val="superscript"/>
          </w:rPr>
          <w:t>55</w:t>
        </w:r>
      </w:hyperlink>
      <w:r w:rsidR="00E91EF1" w:rsidRPr="00E91EF1">
        <w:rPr>
          <w:rFonts w:ascii="Times" w:hAnsi="Times" w:cs="Arial"/>
          <w:noProof/>
          <w:color w:val="1A1A1A"/>
          <w:sz w:val="18"/>
          <w:szCs w:val="18"/>
          <w:vertAlign w:val="superscript"/>
        </w:rPr>
        <w:t xml:space="preserve">, </w:t>
      </w:r>
      <w:hyperlink w:anchor="_ENREF_134" w:tooltip="Das, 2009 #274" w:history="1">
        <w:r w:rsidR="00E91EF1" w:rsidRPr="00E91EF1">
          <w:rPr>
            <w:rFonts w:ascii="Times" w:hAnsi="Times" w:cs="Arial"/>
            <w:noProof/>
            <w:color w:val="1A1A1A"/>
            <w:sz w:val="18"/>
            <w:szCs w:val="18"/>
            <w:vertAlign w:val="superscript"/>
          </w:rPr>
          <w:t>134</w:t>
        </w:r>
      </w:hyperlink>
      <w:r w:rsidR="00E91EF1" w:rsidRPr="00E91EF1">
        <w:rPr>
          <w:rFonts w:ascii="Times" w:hAnsi="Times" w:cs="Arial"/>
          <w:noProof/>
          <w:color w:val="1A1A1A"/>
          <w:sz w:val="18"/>
          <w:szCs w:val="18"/>
          <w:vertAlign w:val="superscript"/>
        </w:rPr>
        <w:t xml:space="preserve">, </w:t>
      </w:r>
      <w:hyperlink w:anchor="_ENREF_135" w:tooltip="Wang, 2009 #277" w:history="1">
        <w:r w:rsidR="00E91EF1" w:rsidRPr="00E91EF1">
          <w:rPr>
            <w:rFonts w:ascii="Times" w:hAnsi="Times" w:cs="Arial"/>
            <w:noProof/>
            <w:color w:val="1A1A1A"/>
            <w:sz w:val="18"/>
            <w:szCs w:val="18"/>
            <w:vertAlign w:val="superscript"/>
          </w:rPr>
          <w:t>135</w:t>
        </w:r>
      </w:hyperlink>
      <w:r w:rsidR="00E91EF1">
        <w:rPr>
          <w:rFonts w:ascii="Times" w:hAnsi="Times" w:cs="Arial"/>
          <w:color w:val="1A1A1A"/>
          <w:sz w:val="18"/>
          <w:szCs w:val="18"/>
        </w:rPr>
        <w:fldChar w:fldCharType="end"/>
      </w:r>
    </w:p>
    <w:p w14:paraId="4D742CE2" w14:textId="77777777" w:rsidR="002761DD" w:rsidRPr="00D421A1" w:rsidRDefault="002761DD" w:rsidP="002761DD">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Briefly, the force matching procedure implies definition of a penalty function: </w:t>
      </w:r>
    </w:p>
    <w:p w14:paraId="7CEAC240" w14:textId="77777777" w:rsidR="002761DD" w:rsidRPr="00D421A1" w:rsidRDefault="002761DD" w:rsidP="002761DD">
      <w:pPr>
        <w:spacing w:line="276" w:lineRule="auto"/>
        <w:jc w:val="both"/>
        <w:rPr>
          <w:rFonts w:ascii="Times New Roman" w:hAnsi="Times New Roman" w:cs="Times New Roman"/>
          <w:sz w:val="18"/>
          <w:szCs w:val="18"/>
        </w:rPr>
      </w:pPr>
    </w:p>
    <w:p w14:paraId="552AFD85" w14:textId="77777777" w:rsidR="002761DD" w:rsidRPr="00D421A1" w:rsidRDefault="002761DD" w:rsidP="002761DD">
      <w:pPr>
        <w:spacing w:line="276" w:lineRule="auto"/>
        <w:jc w:val="both"/>
        <w:rPr>
          <w:rFonts w:ascii="Times New Roman" w:hAnsi="Times New Roman" w:cs="Times New Roman"/>
          <w:sz w:val="18"/>
          <w:szCs w:val="18"/>
        </w:rPr>
      </w:pPr>
    </w:p>
    <w:p w14:paraId="6D4CC349" w14:textId="5ACA2671" w:rsidR="002761DD" w:rsidRPr="00D421A1" w:rsidRDefault="00CF293F" w:rsidP="002761DD">
      <w:pPr>
        <w:spacing w:line="276" w:lineRule="auto"/>
        <w:jc w:val="both"/>
        <w:rPr>
          <w:rFonts w:ascii="Times New Roman" w:hAnsi="Times New Roman" w:cs="Times New Roman"/>
          <w:sz w:val="18"/>
          <w:szCs w:val="18"/>
        </w:rPr>
      </w:pPr>
      <m:oMath>
        <m:sSup>
          <m:sSupPr>
            <m:ctrlPr>
              <w:rPr>
                <w:rFonts w:ascii="Cambria Math" w:hAnsi="Cambria Math" w:cs="Arial"/>
                <w:i/>
                <w:color w:val="1A1A1A"/>
                <w:sz w:val="18"/>
                <w:szCs w:val="18"/>
              </w:rPr>
            </m:ctrlPr>
          </m:sSupPr>
          <m:e>
            <m:r>
              <w:rPr>
                <w:rFonts w:ascii="STIXGeneral-Regular" w:hAnsi="STIXGeneral-Regular" w:cs="STIXGeneral-Regular"/>
                <w:color w:val="1A1A1A"/>
                <w:sz w:val="18"/>
                <w:szCs w:val="18"/>
              </w:rPr>
              <m:t>χ</m:t>
            </m:r>
          </m:e>
          <m:sup>
            <m:r>
              <w:rPr>
                <w:rFonts w:ascii="Cambria Math" w:hAnsi="Cambria Math" w:cs="Arial"/>
                <w:color w:val="1A1A1A"/>
                <w:sz w:val="18"/>
                <w:szCs w:val="18"/>
              </w:rPr>
              <m:t>2</m:t>
            </m:r>
          </m:sup>
        </m:sSup>
        <m:r>
          <w:rPr>
            <w:rFonts w:ascii="Cambria Math" w:hAnsi="Cambria Math" w:cs="Arial"/>
            <w:color w:val="1A1A1A"/>
            <w:sz w:val="18"/>
            <w:szCs w:val="18"/>
          </w:rPr>
          <m:t>(</m:t>
        </m:r>
        <m:r>
          <w:rPr>
            <w:rFonts w:ascii="STIXGeneral-Regular" w:hAnsi="STIXGeneral-Regular" w:cs="STIXGeneral-Regular"/>
            <w:color w:val="1A1A1A"/>
            <w:sz w:val="18"/>
            <w:szCs w:val="18"/>
          </w:rPr>
          <m:t>α</m:t>
        </m:r>
        <m:r>
          <w:rPr>
            <w:rFonts w:ascii="Cambria Math" w:hAnsi="Cambria Math" w:cs="Arial"/>
            <w:color w:val="1A1A1A"/>
            <w:sz w:val="18"/>
            <w:szCs w:val="18"/>
          </w:rPr>
          <m:t>)=</m:t>
        </m:r>
        <m:r>
          <m:rPr>
            <m:sty m:val="p"/>
          </m:rPr>
          <w:rPr>
            <w:rFonts w:ascii="Cambria Math" w:hAnsi="Cambria Math" w:cs="Arial"/>
            <w:color w:val="1A1A1A"/>
            <w:sz w:val="18"/>
            <w:szCs w:val="18"/>
          </w:rPr>
          <m:t>Ν</m:t>
        </m:r>
        <m:nary>
          <m:naryPr>
            <m:chr m:val="∑"/>
            <m:limLoc m:val="undOvr"/>
            <m:supHide m:val="1"/>
            <m:ctrlPr>
              <w:rPr>
                <w:rFonts w:ascii="Cambria Math" w:hAnsi="Cambria Math" w:cs="Arial"/>
                <w:i/>
                <w:color w:val="1A1A1A"/>
                <w:sz w:val="18"/>
                <w:szCs w:val="18"/>
              </w:rPr>
            </m:ctrlPr>
          </m:naryPr>
          <m:sub>
            <m:r>
              <m:rPr>
                <m:sty m:val="p"/>
              </m:rPr>
              <w:rPr>
                <w:rFonts w:ascii="Cambria Math" w:hAnsi="Cambria Math" w:cs="Arial"/>
                <w:color w:val="1A1A1A"/>
                <w:sz w:val="18"/>
                <w:szCs w:val="18"/>
              </w:rPr>
              <m:t>Γ</m:t>
            </m:r>
          </m:sub>
          <m:sup/>
          <m:e>
            <m:nary>
              <m:naryPr>
                <m:chr m:val="∑"/>
                <m:limLoc m:val="undOvr"/>
                <m:ctrlPr>
                  <w:rPr>
                    <w:rFonts w:ascii="Cambria Math" w:hAnsi="Cambria Math" w:cs="Arial"/>
                    <w:i/>
                    <w:color w:val="1A1A1A"/>
                    <w:sz w:val="18"/>
                    <w:szCs w:val="18"/>
                  </w:rPr>
                </m:ctrlPr>
              </m:naryPr>
              <m:sub>
                <m:r>
                  <w:rPr>
                    <w:rFonts w:ascii="STIXGeneral-Regular" w:hAnsi="STIXGeneral-Regular" w:cs="STIXGeneral-Regular"/>
                    <w:color w:val="1A1A1A"/>
                    <w:sz w:val="18"/>
                    <w:szCs w:val="18"/>
                  </w:rPr>
                  <m:t>i</m:t>
                </m:r>
                <m:r>
                  <w:rPr>
                    <w:rFonts w:ascii="Cambria Math" w:hAnsi="Cambria Math" w:cs="Arial"/>
                    <w:color w:val="1A1A1A"/>
                    <w:sz w:val="18"/>
                    <w:szCs w:val="18"/>
                  </w:rPr>
                  <m:t>=1</m:t>
                </m:r>
              </m:sub>
              <m:sup>
                <m:r>
                  <w:rPr>
                    <w:rFonts w:ascii="Cambria Math" w:hAnsi="Cambria Math" w:cs="Arial"/>
                    <w:color w:val="1A1A1A"/>
                    <w:sz w:val="18"/>
                    <w:szCs w:val="18"/>
                  </w:rPr>
                  <m:t xml:space="preserve"># </m:t>
                </m:r>
                <m:r>
                  <w:rPr>
                    <w:rFonts w:ascii="STIXGeneral-Regular" w:hAnsi="STIXGeneral-Regular" w:cs="STIXGeneral-Regular"/>
                    <w:color w:val="1A1A1A"/>
                    <w:sz w:val="18"/>
                    <w:szCs w:val="18"/>
                  </w:rPr>
                  <m:t>CG</m:t>
                </m:r>
                <m:r>
                  <w:rPr>
                    <w:rFonts w:ascii="Cambria Math" w:hAnsi="Cambria Math" w:cs="Arial"/>
                    <w:color w:val="1A1A1A"/>
                    <w:sz w:val="18"/>
                    <w:szCs w:val="18"/>
                  </w:rPr>
                  <m:t xml:space="preserve"> </m:t>
                </m:r>
                <m:r>
                  <w:rPr>
                    <w:rFonts w:ascii="STIXGeneral-Regular" w:hAnsi="STIXGeneral-Regular" w:cs="STIXGeneral-Regular"/>
                    <w:color w:val="1A1A1A"/>
                    <w:sz w:val="18"/>
                    <w:szCs w:val="18"/>
                  </w:rPr>
                  <m:t>beads</m:t>
                </m:r>
              </m:sup>
              <m:e>
                <m:r>
                  <w:rPr>
                    <w:rFonts w:ascii="Cambria Math" w:hAnsi="Cambria Math" w:cs="Arial"/>
                    <w:color w:val="1A1A1A"/>
                    <w:sz w:val="18"/>
                    <w:szCs w:val="18"/>
                  </w:rPr>
                  <m:t>|</m:t>
                </m:r>
                <m:sSubSup>
                  <m:sSubSupPr>
                    <m:ctrlPr>
                      <w:rPr>
                        <w:rFonts w:ascii="Cambria Math" w:hAnsi="Cambria Math" w:cs="Arial"/>
                        <w:i/>
                        <w:color w:val="1A1A1A"/>
                        <w:sz w:val="18"/>
                        <w:szCs w:val="18"/>
                      </w:rPr>
                    </m:ctrlPr>
                  </m:sSubSupPr>
                  <m:e>
                    <m:r>
                      <w:rPr>
                        <w:rFonts w:ascii="STIXGeneral-Regular" w:hAnsi="STIXGeneral-Regular" w:cs="STIXGeneral-Regular"/>
                        <w:color w:val="1A1A1A"/>
                        <w:sz w:val="18"/>
                        <w:szCs w:val="18"/>
                      </w:rPr>
                      <m:t>F</m:t>
                    </m:r>
                  </m:e>
                  <m:sub>
                    <m:r>
                      <w:rPr>
                        <w:rFonts w:ascii="STIXGeneral-Regular" w:hAnsi="STIXGeneral-Regular" w:cs="STIXGeneral-Regular"/>
                        <w:color w:val="1A1A1A"/>
                        <w:sz w:val="18"/>
                        <w:szCs w:val="18"/>
                      </w:rPr>
                      <m:t>i</m:t>
                    </m:r>
                  </m:sub>
                  <m:sup>
                    <m:r>
                      <w:rPr>
                        <w:rFonts w:ascii="STIXGeneral-Regular" w:hAnsi="STIXGeneral-Regular" w:cs="STIXGeneral-Regular"/>
                        <w:color w:val="1A1A1A"/>
                        <w:sz w:val="18"/>
                        <w:szCs w:val="18"/>
                      </w:rPr>
                      <m:t>CG</m:t>
                    </m:r>
                  </m:sup>
                </m:sSubSup>
                <m:d>
                  <m:dPr>
                    <m:ctrlPr>
                      <w:rPr>
                        <w:rFonts w:ascii="Cambria Math" w:hAnsi="Cambria Math" w:cs="Arial"/>
                        <w:i/>
                        <w:color w:val="1A1A1A"/>
                        <w:sz w:val="18"/>
                        <w:szCs w:val="18"/>
                      </w:rPr>
                    </m:ctrlPr>
                  </m:dPr>
                  <m:e>
                    <m:r>
                      <m:rPr>
                        <m:sty m:val="p"/>
                      </m:rPr>
                      <w:rPr>
                        <w:rFonts w:ascii="Cambria Math" w:hAnsi="Cambria Math" w:cs="Arial"/>
                        <w:color w:val="1A1A1A"/>
                        <w:sz w:val="18"/>
                        <w:szCs w:val="18"/>
                      </w:rPr>
                      <m:t>Γ</m:t>
                    </m:r>
                    <m:r>
                      <w:rPr>
                        <w:rFonts w:ascii="Cambria Math" w:hAnsi="Cambria Math" w:cs="Arial"/>
                        <w:color w:val="1A1A1A"/>
                        <w:sz w:val="18"/>
                        <w:szCs w:val="18"/>
                      </w:rPr>
                      <m:t>;</m:t>
                    </m:r>
                    <m:r>
                      <w:rPr>
                        <w:rFonts w:ascii="STIXGeneral-Regular" w:hAnsi="STIXGeneral-Regular" w:cs="STIXGeneral-Regular"/>
                        <w:color w:val="1A1A1A"/>
                        <w:sz w:val="18"/>
                        <w:szCs w:val="18"/>
                      </w:rPr>
                      <m:t>α</m:t>
                    </m:r>
                  </m:e>
                </m:d>
                <m:r>
                  <w:rPr>
                    <w:rFonts w:ascii="Cambria Math" w:hAnsi="Cambria Math" w:cs="Arial"/>
                    <w:color w:val="1A1A1A"/>
                    <w:sz w:val="18"/>
                    <w:szCs w:val="18"/>
                  </w:rPr>
                  <m:t>-</m:t>
                </m:r>
                <m:sSubSup>
                  <m:sSubSupPr>
                    <m:ctrlPr>
                      <w:rPr>
                        <w:rFonts w:ascii="Cambria Math" w:hAnsi="Cambria Math" w:cs="Arial"/>
                        <w:i/>
                        <w:color w:val="1A1A1A"/>
                        <w:sz w:val="18"/>
                        <w:szCs w:val="18"/>
                      </w:rPr>
                    </m:ctrlPr>
                  </m:sSubSupPr>
                  <m:e>
                    <m:r>
                      <w:rPr>
                        <w:rFonts w:ascii="STIXGeneral-Regular" w:hAnsi="STIXGeneral-Regular" w:cs="STIXGeneral-Regular"/>
                        <w:color w:val="1A1A1A"/>
                        <w:sz w:val="18"/>
                        <w:szCs w:val="18"/>
                      </w:rPr>
                      <m:t>F</m:t>
                    </m:r>
                  </m:e>
                  <m:sub>
                    <m:r>
                      <w:rPr>
                        <w:rFonts w:ascii="STIXGeneral-Regular" w:hAnsi="STIXGeneral-Regular" w:cs="STIXGeneral-Regular"/>
                        <w:color w:val="1A1A1A"/>
                        <w:sz w:val="18"/>
                        <w:szCs w:val="18"/>
                      </w:rPr>
                      <m:t>i</m:t>
                    </m:r>
                  </m:sub>
                  <m:sup>
                    <m:r>
                      <w:rPr>
                        <w:rFonts w:ascii="STIXGeneral-Regular" w:hAnsi="STIXGeneral-Regular" w:cs="STIXGeneral-Regular"/>
                        <w:color w:val="1A1A1A"/>
                        <w:sz w:val="18"/>
                        <w:szCs w:val="18"/>
                      </w:rPr>
                      <m:t>AA</m:t>
                    </m:r>
                  </m:sup>
                </m:sSubSup>
                <m:d>
                  <m:dPr>
                    <m:ctrlPr>
                      <w:rPr>
                        <w:rFonts w:ascii="Cambria Math" w:hAnsi="Cambria Math" w:cs="Arial"/>
                        <w:i/>
                        <w:color w:val="1A1A1A"/>
                        <w:sz w:val="18"/>
                        <w:szCs w:val="18"/>
                      </w:rPr>
                    </m:ctrlPr>
                  </m:dPr>
                  <m:e>
                    <m:r>
                      <m:rPr>
                        <m:sty m:val="p"/>
                      </m:rPr>
                      <w:rPr>
                        <w:rFonts w:ascii="Cambria Math" w:hAnsi="Cambria Math" w:cs="Arial"/>
                        <w:color w:val="1A1A1A"/>
                        <w:sz w:val="18"/>
                        <w:szCs w:val="18"/>
                      </w:rPr>
                      <m:t>Γ</m:t>
                    </m:r>
                  </m:e>
                </m:d>
                <m:r>
                  <w:rPr>
                    <w:rFonts w:ascii="Cambria Math" w:hAnsi="Cambria Math" w:cs="Arial"/>
                    <w:color w:val="1A1A1A"/>
                    <w:sz w:val="18"/>
                    <w:szCs w:val="18"/>
                  </w:rPr>
                  <m:t>|</m:t>
                </m:r>
              </m:e>
            </m:nary>
          </m:e>
        </m:nary>
      </m:oMath>
      <w:r w:rsidR="002761DD" w:rsidRPr="00D421A1">
        <w:rPr>
          <w:rFonts w:ascii="Times New Roman" w:hAnsi="Times New Roman" w:cs="Times New Roman"/>
          <w:sz w:val="18"/>
          <w:szCs w:val="18"/>
        </w:rPr>
        <w:t xml:space="preserve">                                                       (3.18)</w:t>
      </w:r>
    </w:p>
    <w:p w14:paraId="34ECBDE8" w14:textId="77777777" w:rsidR="002761DD" w:rsidRPr="00D421A1" w:rsidRDefault="002761DD" w:rsidP="002761DD">
      <w:pPr>
        <w:spacing w:line="276" w:lineRule="auto"/>
        <w:jc w:val="both"/>
        <w:rPr>
          <w:rFonts w:ascii="Times New Roman" w:hAnsi="Times New Roman" w:cs="Times New Roman"/>
          <w:sz w:val="18"/>
          <w:szCs w:val="18"/>
        </w:rPr>
      </w:pPr>
    </w:p>
    <w:p w14:paraId="793E46D1" w14:textId="77777777" w:rsidR="002761DD" w:rsidRPr="00D421A1" w:rsidRDefault="002761DD" w:rsidP="002761DD">
      <w:pPr>
        <w:spacing w:line="276" w:lineRule="auto"/>
        <w:jc w:val="both"/>
        <w:rPr>
          <w:rFonts w:ascii="Times New Roman" w:hAnsi="Times New Roman" w:cs="Times New Roman"/>
          <w:sz w:val="18"/>
          <w:szCs w:val="18"/>
        </w:rPr>
      </w:pPr>
    </w:p>
    <w:p w14:paraId="652FC273" w14:textId="77777777" w:rsidR="002761DD" w:rsidRPr="00D421A1" w:rsidRDefault="002761DD" w:rsidP="002761DD">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Where </w:t>
      </w:r>
      <m:oMath>
        <m:r>
          <w:rPr>
            <w:rFonts w:ascii="STIXGeneral-Regular" w:hAnsi="STIXGeneral-Regular" w:cs="STIXGeneral-Regular"/>
            <w:color w:val="1A1A1A"/>
            <w:sz w:val="18"/>
            <w:szCs w:val="18"/>
          </w:rPr>
          <m:t>Γ</m:t>
        </m:r>
      </m:oMath>
      <w:r w:rsidRPr="00D421A1">
        <w:rPr>
          <w:rFonts w:ascii="Times" w:hAnsi="Times" w:cs="Arial"/>
          <w:color w:val="1A1A1A"/>
          <w:sz w:val="18"/>
          <w:szCs w:val="18"/>
        </w:rPr>
        <w:t xml:space="preserve"> is a configuration of the system, </w:t>
      </w:r>
      <w:r w:rsidRPr="00D421A1">
        <w:rPr>
          <w:rFonts w:ascii="Symbol" w:hAnsi="Symbol" w:cs="Arial"/>
          <w:i/>
          <w:color w:val="1A1A1A"/>
          <w:sz w:val="18"/>
          <w:szCs w:val="18"/>
        </w:rPr>
        <w:t></w:t>
      </w:r>
      <w:r w:rsidRPr="00D421A1">
        <w:rPr>
          <w:rFonts w:ascii="Times" w:hAnsi="Times" w:cs="Arial"/>
          <w:color w:val="1A1A1A"/>
          <w:sz w:val="18"/>
          <w:szCs w:val="18"/>
        </w:rPr>
        <w:t xml:space="preserve"> are the set of parameters defining the CG Hamiltonian, </w:t>
      </w:r>
      <m:oMath>
        <m:sSubSup>
          <m:sSubSupPr>
            <m:ctrlPr>
              <w:rPr>
                <w:rFonts w:ascii="Cambria Math" w:hAnsi="Cambria Math" w:cs="Arial"/>
                <w:i/>
                <w:color w:val="1A1A1A"/>
                <w:sz w:val="18"/>
                <w:szCs w:val="18"/>
              </w:rPr>
            </m:ctrlPr>
          </m:sSubSupPr>
          <m:e>
            <m:r>
              <w:rPr>
                <w:rFonts w:ascii="STIXGeneral-Regular" w:hAnsi="STIXGeneral-Regular" w:cs="STIXGeneral-Regular"/>
                <w:color w:val="1A1A1A"/>
                <w:sz w:val="18"/>
                <w:szCs w:val="18"/>
              </w:rPr>
              <m:t>F</m:t>
            </m:r>
          </m:e>
          <m:sub>
            <m:r>
              <w:rPr>
                <w:rFonts w:ascii="STIXGeneral-Regular" w:hAnsi="STIXGeneral-Regular" w:cs="STIXGeneral-Regular"/>
                <w:color w:val="1A1A1A"/>
                <w:sz w:val="18"/>
                <w:szCs w:val="18"/>
              </w:rPr>
              <m:t>i</m:t>
            </m:r>
          </m:sub>
          <m:sup>
            <m:r>
              <w:rPr>
                <w:rFonts w:ascii="STIXGeneral-Regular" w:hAnsi="STIXGeneral-Regular" w:cs="STIXGeneral-Regular"/>
                <w:color w:val="1A1A1A"/>
                <w:sz w:val="18"/>
                <w:szCs w:val="18"/>
              </w:rPr>
              <m:t>CG</m:t>
            </m:r>
          </m:sup>
        </m:sSubSup>
        <m:d>
          <m:dPr>
            <m:ctrlPr>
              <w:rPr>
                <w:rFonts w:ascii="Cambria Math" w:hAnsi="Cambria Math" w:cs="Arial"/>
                <w:i/>
                <w:color w:val="1A1A1A"/>
                <w:sz w:val="18"/>
                <w:szCs w:val="18"/>
              </w:rPr>
            </m:ctrlPr>
          </m:dPr>
          <m:e>
            <m:r>
              <m:rPr>
                <m:sty m:val="p"/>
              </m:rPr>
              <w:rPr>
                <w:rFonts w:ascii="Cambria Math" w:hAnsi="Cambria Math" w:cs="Arial"/>
                <w:color w:val="1A1A1A"/>
                <w:sz w:val="18"/>
                <w:szCs w:val="18"/>
              </w:rPr>
              <m:t>Γ</m:t>
            </m:r>
            <m:r>
              <w:rPr>
                <w:rFonts w:ascii="Cambria Math" w:hAnsi="Cambria Math" w:cs="Arial"/>
                <w:color w:val="1A1A1A"/>
                <w:sz w:val="18"/>
                <w:szCs w:val="18"/>
              </w:rPr>
              <m:t>;</m:t>
            </m:r>
            <m:r>
              <w:rPr>
                <w:rFonts w:ascii="STIXGeneral-Regular" w:hAnsi="STIXGeneral-Regular" w:cs="STIXGeneral-Regular"/>
                <w:color w:val="1A1A1A"/>
                <w:sz w:val="18"/>
                <w:szCs w:val="18"/>
              </w:rPr>
              <m:t>α</m:t>
            </m:r>
          </m:e>
        </m:d>
      </m:oMath>
      <w:r w:rsidRPr="00D421A1">
        <w:rPr>
          <w:rFonts w:ascii="Times" w:hAnsi="Times" w:cs="Arial"/>
          <w:color w:val="1A1A1A"/>
          <w:sz w:val="18"/>
          <w:szCs w:val="18"/>
        </w:rPr>
        <w:t xml:space="preserve"> is the CG force acting on the </w:t>
      </w:r>
      <w:proofErr w:type="spellStart"/>
      <w:r w:rsidRPr="00281723">
        <w:rPr>
          <w:rFonts w:ascii="Times" w:hAnsi="Times" w:cs="Arial"/>
          <w:i/>
          <w:color w:val="1A1A1A"/>
          <w:sz w:val="18"/>
          <w:szCs w:val="18"/>
        </w:rPr>
        <w:t>i</w:t>
      </w:r>
      <w:r w:rsidRPr="00281723">
        <w:rPr>
          <w:rFonts w:ascii="Times" w:hAnsi="Times" w:cs="Arial"/>
          <w:i/>
          <w:color w:val="1A1A1A"/>
          <w:sz w:val="18"/>
          <w:szCs w:val="18"/>
          <w:vertAlign w:val="superscript"/>
        </w:rPr>
        <w:t>th</w:t>
      </w:r>
      <w:proofErr w:type="spellEnd"/>
      <w:r w:rsidRPr="00281723">
        <w:rPr>
          <w:rFonts w:ascii="Times" w:hAnsi="Times" w:cs="Arial"/>
          <w:i/>
          <w:color w:val="1A1A1A"/>
          <w:sz w:val="18"/>
          <w:szCs w:val="18"/>
        </w:rPr>
        <w:t xml:space="preserve"> </w:t>
      </w:r>
      <w:r w:rsidRPr="00D421A1">
        <w:rPr>
          <w:rFonts w:ascii="Times" w:hAnsi="Times" w:cs="Arial"/>
          <w:color w:val="1A1A1A"/>
          <w:sz w:val="18"/>
          <w:szCs w:val="18"/>
        </w:rPr>
        <w:t xml:space="preserve">CG bead, </w:t>
      </w:r>
      <m:oMath>
        <m:sSubSup>
          <m:sSubSupPr>
            <m:ctrlPr>
              <w:rPr>
                <w:rFonts w:ascii="Cambria Math" w:hAnsi="Cambria Math" w:cs="Arial"/>
                <w:i/>
                <w:color w:val="1A1A1A"/>
                <w:sz w:val="18"/>
                <w:szCs w:val="18"/>
              </w:rPr>
            </m:ctrlPr>
          </m:sSubSupPr>
          <m:e>
            <m:r>
              <w:rPr>
                <w:rFonts w:ascii="STIXGeneral-Regular" w:hAnsi="STIXGeneral-Regular" w:cs="STIXGeneral-Regular"/>
                <w:color w:val="1A1A1A"/>
                <w:sz w:val="18"/>
                <w:szCs w:val="18"/>
              </w:rPr>
              <m:t>F</m:t>
            </m:r>
          </m:e>
          <m:sub>
            <m:r>
              <w:rPr>
                <w:rFonts w:ascii="STIXGeneral-Regular" w:hAnsi="STIXGeneral-Regular" w:cs="STIXGeneral-Regular"/>
                <w:color w:val="1A1A1A"/>
                <w:sz w:val="18"/>
                <w:szCs w:val="18"/>
              </w:rPr>
              <m:t>i</m:t>
            </m:r>
          </m:sub>
          <m:sup>
            <m:r>
              <w:rPr>
                <w:rFonts w:ascii="STIXGeneral-Regular" w:hAnsi="STIXGeneral-Regular" w:cs="STIXGeneral-Regular"/>
                <w:color w:val="1A1A1A"/>
                <w:sz w:val="18"/>
                <w:szCs w:val="18"/>
              </w:rPr>
              <m:t>AA</m:t>
            </m:r>
          </m:sup>
        </m:sSubSup>
        <m:d>
          <m:dPr>
            <m:ctrlPr>
              <w:rPr>
                <w:rFonts w:ascii="Cambria Math" w:hAnsi="Cambria Math" w:cs="Arial"/>
                <w:i/>
                <w:color w:val="1A1A1A"/>
                <w:sz w:val="18"/>
                <w:szCs w:val="18"/>
              </w:rPr>
            </m:ctrlPr>
          </m:dPr>
          <m:e>
            <m:r>
              <m:rPr>
                <m:sty m:val="p"/>
              </m:rPr>
              <w:rPr>
                <w:rFonts w:ascii="Cambria Math" w:hAnsi="Cambria Math" w:cs="Arial"/>
                <w:color w:val="1A1A1A"/>
                <w:sz w:val="18"/>
                <w:szCs w:val="18"/>
              </w:rPr>
              <m:t>Γ</m:t>
            </m:r>
          </m:e>
        </m:d>
      </m:oMath>
      <w:r w:rsidRPr="00D421A1">
        <w:rPr>
          <w:rFonts w:ascii="Times" w:hAnsi="Times" w:cs="Arial"/>
          <w:color w:val="1A1A1A"/>
          <w:sz w:val="18"/>
          <w:szCs w:val="18"/>
        </w:rPr>
        <w:t xml:space="preserve"> is the corresponding force according to the AA potential, and N is a normalisation constant. Minimisation of the penalty function </w:t>
      </w:r>
      <m:oMath>
        <m:sSup>
          <m:sSupPr>
            <m:ctrlPr>
              <w:rPr>
                <w:rFonts w:ascii="Cambria Math" w:hAnsi="Cambria Math" w:cs="Arial"/>
                <w:i/>
                <w:color w:val="1A1A1A"/>
                <w:sz w:val="18"/>
                <w:szCs w:val="18"/>
              </w:rPr>
            </m:ctrlPr>
          </m:sSupPr>
          <m:e>
            <m:r>
              <w:rPr>
                <w:rFonts w:ascii="STIXGeneral-Regular" w:hAnsi="STIXGeneral-Regular" w:cs="STIXGeneral-Regular"/>
                <w:color w:val="1A1A1A"/>
                <w:sz w:val="18"/>
                <w:szCs w:val="18"/>
              </w:rPr>
              <m:t>χ</m:t>
            </m:r>
          </m:e>
          <m:sup>
            <m:r>
              <w:rPr>
                <w:rFonts w:ascii="Cambria Math" w:hAnsi="Cambria Math" w:cs="Arial"/>
                <w:color w:val="1A1A1A"/>
                <w:sz w:val="18"/>
                <w:szCs w:val="18"/>
              </w:rPr>
              <m:t>2</m:t>
            </m:r>
          </m:sup>
        </m:sSup>
        <m:r>
          <w:rPr>
            <w:rFonts w:ascii="Cambria Math" w:hAnsi="Cambria Math" w:cs="Arial"/>
            <w:color w:val="1A1A1A"/>
            <w:sz w:val="18"/>
            <w:szCs w:val="18"/>
          </w:rPr>
          <m:t>(</m:t>
        </m:r>
        <m:r>
          <w:rPr>
            <w:rFonts w:ascii="STIXGeneral-Regular" w:hAnsi="STIXGeneral-Regular" w:cs="STIXGeneral-Regular"/>
            <w:color w:val="1A1A1A"/>
            <w:sz w:val="18"/>
            <w:szCs w:val="18"/>
          </w:rPr>
          <m:t>α</m:t>
        </m:r>
        <m:r>
          <w:rPr>
            <w:rFonts w:ascii="Cambria Math" w:hAnsi="Cambria Math" w:cs="Arial"/>
            <w:color w:val="1A1A1A"/>
            <w:sz w:val="18"/>
            <w:szCs w:val="18"/>
          </w:rPr>
          <m:t>)</m:t>
        </m:r>
      </m:oMath>
      <w:r w:rsidRPr="00D421A1">
        <w:rPr>
          <w:rFonts w:ascii="Times" w:hAnsi="Times" w:cs="Arial"/>
          <w:color w:val="1A1A1A"/>
          <w:sz w:val="18"/>
          <w:szCs w:val="18"/>
        </w:rPr>
        <w:t xml:space="preserve"> will determine the best set of parameters </w:t>
      </w:r>
      <w:r w:rsidRPr="00D421A1">
        <w:rPr>
          <w:rFonts w:ascii="Symbol" w:hAnsi="Symbol" w:cs="STIXGeneral-Bold"/>
          <w:i/>
          <w:color w:val="1A1A1A"/>
          <w:sz w:val="18"/>
          <w:szCs w:val="18"/>
        </w:rPr>
        <w:t></w:t>
      </w:r>
      <w:r w:rsidRPr="00D421A1">
        <w:rPr>
          <w:rFonts w:ascii="Times" w:hAnsi="Times" w:cs="Arial"/>
          <w:color w:val="1A1A1A"/>
          <w:sz w:val="18"/>
          <w:szCs w:val="18"/>
        </w:rPr>
        <w:t xml:space="preserve">. </w:t>
      </w:r>
    </w:p>
    <w:p w14:paraId="74439FCC" w14:textId="77777777" w:rsidR="002761DD" w:rsidRPr="00D421A1" w:rsidRDefault="002761DD" w:rsidP="002761DD">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If the potential is linearly dependent on the parameters a, the problem transforms in an over-conditioned set of linear equations, which can be minimised by several fitting protocols. Typical of such problems, the major issue of the force-matching procedure relies on the fact that minimisation may lead to several equivalent numerical solutions; </w:t>
      </w:r>
      <w:r w:rsidRPr="00D421A1">
        <w:rPr>
          <w:rFonts w:ascii="Times" w:hAnsi="Times" w:cs="Arial"/>
          <w:color w:val="1A1A1A"/>
          <w:sz w:val="18"/>
          <w:szCs w:val="18"/>
        </w:rPr>
        <w:lastRenderedPageBreak/>
        <w:t xml:space="preserve">therefore, solid optimisation algorithms are required, along with the use of restraints to confine the numerical solution on physically sound values. More importantly, the matching procedure requires sampling on a subset of structures typically obtained from AA simulations. As a consequence, parameter sets may be biased toward those structures that are observed in the relatively short time of an AA simulation, and therefore they may lead to inaccuracies for very long simulation times if the system drifts over conformational basins that were not explored during calibration of the potential.  </w:t>
      </w:r>
    </w:p>
    <w:p w14:paraId="61565622" w14:textId="771D3413" w:rsidR="002761DD" w:rsidRPr="00D421A1" w:rsidRDefault="002761DD" w:rsidP="002761DD">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To date, the force-matching procedure has been validated on several systems and at different scales. In fact, </w:t>
      </w:r>
      <w:proofErr w:type="spellStart"/>
      <w:r w:rsidRPr="00D421A1">
        <w:rPr>
          <w:rFonts w:ascii="Times" w:hAnsi="Times" w:cs="Arial"/>
          <w:color w:val="1A1A1A"/>
          <w:sz w:val="18"/>
          <w:szCs w:val="18"/>
        </w:rPr>
        <w:t>Voth</w:t>
      </w:r>
      <w:proofErr w:type="spellEnd"/>
      <w:r w:rsidRPr="00D421A1">
        <w:rPr>
          <w:rFonts w:ascii="Times" w:hAnsi="Times" w:cs="Arial"/>
          <w:color w:val="1A1A1A"/>
          <w:sz w:val="18"/>
          <w:szCs w:val="18"/>
        </w:rPr>
        <w:t xml:space="preserve"> and co-workers showed that this method can be reliably applied to diverse biochemical systems, spanning from lipid </w:t>
      </w:r>
      <w:r w:rsidR="00634869" w:rsidRPr="00D421A1">
        <w:rPr>
          <w:rFonts w:ascii="Times" w:hAnsi="Times" w:cs="Arial"/>
          <w:color w:val="1A1A1A"/>
          <w:sz w:val="18"/>
          <w:szCs w:val="18"/>
        </w:rPr>
        <w:t>bilayers</w:t>
      </w:r>
      <w:r w:rsidR="00E91EF1">
        <w:rPr>
          <w:rFonts w:ascii="Times" w:hAnsi="Times" w:cs="Arial"/>
          <w:color w:val="1A1A1A"/>
          <w:sz w:val="18"/>
          <w:szCs w:val="18"/>
        </w:rPr>
        <w:fldChar w:fldCharType="begin">
          <w:fldData xml:space="preserve">PEVuZE5vdGU+PENpdGU+PEF1dGhvcj5JenZla292PC9BdXRob3I+PFllYXI+MjAwNTwvWWVhcj48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PEVuZE5vdGU+PENpdGU+PEF1dGhvcj5JenZla292PC9BdXRob3I+PFllYXI+MjAwNTwvWWVhcj48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hyperlink w:anchor="_ENREF_44" w:tooltip="Izvekov, 2005 #42" w:history="1">
        <w:r w:rsidR="00E91EF1" w:rsidRPr="00E91EF1">
          <w:rPr>
            <w:rFonts w:ascii="Times" w:hAnsi="Times" w:cs="Arial"/>
            <w:noProof/>
            <w:color w:val="1A1A1A"/>
            <w:sz w:val="18"/>
            <w:szCs w:val="18"/>
            <w:vertAlign w:val="superscript"/>
          </w:rPr>
          <w:t>44</w:t>
        </w:r>
      </w:hyperlink>
      <w:r w:rsidR="00E91EF1" w:rsidRPr="00E91EF1">
        <w:rPr>
          <w:rFonts w:ascii="Times" w:hAnsi="Times" w:cs="Arial"/>
          <w:noProof/>
          <w:color w:val="1A1A1A"/>
          <w:sz w:val="18"/>
          <w:szCs w:val="18"/>
          <w:vertAlign w:val="superscript"/>
        </w:rPr>
        <w:t xml:space="preserve">, </w:t>
      </w:r>
      <w:hyperlink w:anchor="_ENREF_136" w:tooltip="Izvekov, 2005 #300" w:history="1">
        <w:r w:rsidR="00E91EF1" w:rsidRPr="00E91EF1">
          <w:rPr>
            <w:rFonts w:ascii="Times" w:hAnsi="Times" w:cs="Arial"/>
            <w:noProof/>
            <w:color w:val="1A1A1A"/>
            <w:sz w:val="18"/>
            <w:szCs w:val="18"/>
            <w:vertAlign w:val="superscript"/>
          </w:rPr>
          <w:t>136</w:t>
        </w:r>
      </w:hyperlink>
      <w:r w:rsidR="00E91EF1" w:rsidRPr="00E91EF1">
        <w:rPr>
          <w:rFonts w:ascii="Times" w:hAnsi="Times" w:cs="Arial"/>
          <w:noProof/>
          <w:color w:val="1A1A1A"/>
          <w:sz w:val="18"/>
          <w:szCs w:val="18"/>
          <w:vertAlign w:val="superscript"/>
        </w:rPr>
        <w:t xml:space="preserve">, </w:t>
      </w:r>
      <w:hyperlink w:anchor="_ENREF_137" w:tooltip="Izvekov, 2009 #210" w:history="1">
        <w:r w:rsidR="00E91EF1" w:rsidRPr="00E91EF1">
          <w:rPr>
            <w:rFonts w:ascii="Times" w:hAnsi="Times" w:cs="Arial"/>
            <w:noProof/>
            <w:color w:val="1A1A1A"/>
            <w:sz w:val="18"/>
            <w:szCs w:val="18"/>
            <w:vertAlign w:val="superscript"/>
          </w:rPr>
          <w:t>137</w:t>
        </w:r>
      </w:hyperlink>
      <w:r w:rsidR="00E91EF1">
        <w:rPr>
          <w:rFonts w:ascii="Times" w:hAnsi="Times" w:cs="Arial"/>
          <w:color w:val="1A1A1A"/>
          <w:sz w:val="18"/>
          <w:szCs w:val="18"/>
        </w:rPr>
        <w:fldChar w:fldCharType="end"/>
      </w:r>
      <w:r w:rsidR="00634869" w:rsidRPr="00D421A1">
        <w:rPr>
          <w:rFonts w:ascii="Times" w:hAnsi="Times" w:cs="Arial"/>
          <w:color w:val="1A1A1A"/>
          <w:sz w:val="18"/>
          <w:szCs w:val="18"/>
        </w:rPr>
        <w:t xml:space="preserve"> </w:t>
      </w:r>
      <w:r w:rsidRPr="00D421A1">
        <w:rPr>
          <w:rFonts w:ascii="Times" w:hAnsi="Times" w:cs="Arial"/>
          <w:color w:val="1A1A1A"/>
          <w:sz w:val="18"/>
          <w:szCs w:val="18"/>
        </w:rPr>
        <w:t>and cholesterol/lipid interactions</w:t>
      </w:r>
      <w:r w:rsidR="00D67062" w:rsidRPr="00D421A1">
        <w:rPr>
          <w:rFonts w:ascii="Times" w:hAnsi="Times" w:cs="Arial"/>
          <w:color w:val="1A1A1A"/>
          <w:sz w:val="18"/>
          <w:szCs w:val="18"/>
        </w:rPr>
        <w:t>,</w:t>
      </w:r>
      <w:hyperlink w:anchor="_ENREF_138" w:tooltip="Izvekov, 2006 #302"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&lt;EndNote&gt;&lt;Cite&gt;&lt;Author&gt;Izvekov&lt;/Author&gt;&lt;Year&gt;2006&lt;/Year&gt;&lt;RecNum&gt;302&lt;/RecNum&gt;&lt;DisplayText&gt;&lt;style face="superscript"&gt;138&lt;/style&gt;&lt;/DisplayText&gt;&lt;record&gt;&lt;rec-number&gt;302&lt;/rec-number&gt;&lt;foreign-keys&gt;&lt;key app="EN" db-id="02pxvzrwkspp2hexfr15ztab9va2zt52sd9w"&gt;302&lt;/key&gt;&lt;/foreign-keys&gt;&lt;ref-type name="Journal Article"&gt;17&lt;/ref-type&gt;&lt;contributors&gt;&lt;authors&gt;&lt;author&gt;Izvekov, S.&lt;/author&gt;&lt;author&gt;Voth, G. A.&lt;/author&gt;&lt;/authors&gt;&lt;/contributors&gt;&lt;auth-address&gt;Voth, Ga&amp;#xD;Univ Utah, Dept Chem, 315 South 1400 East Room 2020, Salt Lake City, UT 84112 USA&amp;#xD;Univ Utah, Dept Chem, 315 South 1400 East Room 2020, Salt Lake City, UT 84112 USA&amp;#xD;Univ Utah, Dept Chem, Salt Lake City, UT 84112 USA&amp;#xD;Univ Utah, Ctr Biophys Modeling &amp;amp; Simulat, Salt Lake City, UT 84112 USA&lt;/auth-address&gt;&lt;titles&gt;&lt;title&gt;Multiscale coarse-graining of mixed phospholipid/cholesterol bilayers&lt;/title&gt;&lt;secondary-title&gt;Journal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Comput&lt;/abbr-1&gt;&lt;/alt-periodical&gt;&lt;pages&gt;637-648&lt;/pages&gt;&lt;volume&gt;2&lt;/volume&gt;&lt;number&gt;3&lt;/number&gt;&lt;keywords&gt;&lt;keyword&gt;molecular-dynamics simulation&lt;/keyword&gt;&lt;keyword&gt;lipid-bilayers&lt;/keyword&gt;&lt;keyword&gt;cholesterol interactions&lt;/keyword&gt;&lt;keyword&gt;potential functions&lt;/keyword&gt;&lt;keyword&gt;phase-formation&lt;/keyword&gt;&lt;keyword&gt;liquid water&lt;/keyword&gt;&lt;keyword&gt;force-field&lt;/keyword&gt;&lt;keyword&gt;model&lt;/keyword&gt;&lt;keyword&gt;membranes&lt;/keyword&gt;&lt;keyword&gt;systems&lt;/keyword&gt;&lt;/keywords&gt;&lt;dates&gt;&lt;year&gt;2006&lt;/year&gt;&lt;pub-dates&gt;&lt;date&gt;May&lt;/date&gt;&lt;/pub-dates&gt;&lt;/dates&gt;&lt;isbn&gt;1549-9618&lt;/isbn&gt;&lt;accession-num&gt;WOS:000237592700018&lt;/accession-num&gt;&lt;urls&gt;&lt;related-urls&gt;&lt;url&gt;&amp;lt;Go to ISI&amp;gt;://WOS:000237592700018&lt;/url&gt;&lt;/related-urls&gt;&lt;/urls&gt;&lt;electronic-resource-num&gt;Doi 10.1021/Ct050300c&lt;/electronic-resource-num&gt;&lt;language&gt;English&lt;/language&gt;&lt;/record&gt;&lt;/Cite&gt;&lt;/EndNote&gt;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138</w:t>
        </w:r>
        <w:r w:rsidR="00E91EF1">
          <w:rPr>
            <w:rFonts w:ascii="Times" w:hAnsi="Times" w:cs="Arial"/>
            <w:color w:val="1A1A1A"/>
            <w:sz w:val="18"/>
            <w:szCs w:val="18"/>
          </w:rPr>
          <w:fldChar w:fldCharType="end"/>
        </w:r>
      </w:hyperlink>
      <w:r w:rsidR="00D67062" w:rsidRPr="00D421A1">
        <w:rPr>
          <w:rFonts w:ascii="Times" w:hAnsi="Times" w:cs="Arial"/>
          <w:color w:val="1A1A1A"/>
          <w:sz w:val="18"/>
          <w:szCs w:val="18"/>
        </w:rPr>
        <w:t xml:space="preserve"> </w:t>
      </w:r>
      <w:r w:rsidR="00AB7B15" w:rsidRPr="00D421A1">
        <w:rPr>
          <w:rFonts w:ascii="Times" w:hAnsi="Times" w:cs="Arial"/>
          <w:color w:val="1A1A1A"/>
          <w:sz w:val="18"/>
          <w:szCs w:val="18"/>
        </w:rPr>
        <w:t xml:space="preserve">to </w:t>
      </w:r>
      <w:proofErr w:type="spellStart"/>
      <w:r w:rsidR="00AB7B15" w:rsidRPr="00D421A1">
        <w:rPr>
          <w:rFonts w:ascii="Times" w:hAnsi="Times" w:cs="Arial"/>
          <w:color w:val="1A1A1A"/>
          <w:sz w:val="18"/>
          <w:szCs w:val="18"/>
        </w:rPr>
        <w:t>monosaccharides</w:t>
      </w:r>
      <w:proofErr w:type="spellEnd"/>
      <w:r w:rsidR="00AB7B15" w:rsidRPr="00D421A1">
        <w:rPr>
          <w:rFonts w:ascii="Times" w:hAnsi="Times" w:cs="Arial"/>
          <w:color w:val="1A1A1A"/>
          <w:sz w:val="18"/>
          <w:szCs w:val="18"/>
        </w:rPr>
        <w:t>,</w:t>
      </w:r>
      <w:hyperlink w:anchor="_ENREF_139" w:tooltip="Liu, 2007 #301"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&lt;EndNote&gt;&lt;Cite&gt;&lt;Author&gt;Liu&lt;/Author&gt;&lt;Year&gt;2007&lt;/Year&gt;&lt;RecNum&gt;301&lt;/RecNum&gt;&lt;DisplayText&gt;&lt;style face="superscript"&gt;139&lt;/style&gt;&lt;/DisplayText&gt;&lt;record&gt;&lt;rec-number&gt;301&lt;/rec-number&gt;&lt;foreign-keys&gt;&lt;key app="EN" db-id="02pxvzrwkspp2hexfr15ztab9va2zt52sd9w"&gt;301&lt;/key&gt;&lt;/foreign-keys&gt;&lt;ref-type name="Journal Article"&gt;17&lt;/ref-type&gt;&lt;contributors&gt;&lt;authors&gt;&lt;author&gt;Liu, P.&lt;/author&gt;&lt;author&gt;Izvekov, S.&lt;/author&gt;&lt;author&gt;Voth, G. A.&lt;/author&gt;&lt;/authors&gt;&lt;/contributors&gt;&lt;auth-address&gt;Voth, Ga&amp;#xD;Univ Utah, Ctr Biophys Modeling &amp;amp; Simulat, Salt Lake City, UT 84112 USA&amp;#xD;Univ Utah, Ctr Biophys Modeling &amp;amp; Simulat, Salt Lake City, UT 84112 USA&amp;#xD;Univ Utah, Ctr Biophys Modeling &amp;amp; Simulat, Salt Lake City, UT 84112 USA&amp;#xD;Univ Utah, Dept Chem, Salt Lake City, UT 84112 USA&lt;/auth-address&gt;&lt;titles&gt;&lt;title&gt;Multiscale coarse-graining of monosaccharides&lt;/title&gt;&lt;secondary-title&gt;Journal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B&lt;/abbr-1&gt;&lt;/alt-periodical&gt;&lt;pages&gt;11566-11575&lt;/pages&gt;&lt;volume&gt;111&lt;/volume&gt;&lt;number&gt;39&lt;/number&gt;&lt;keywords&gt;&lt;keyword&gt;molecular-dynamics simulation&lt;/keyword&gt;&lt;keyword&gt;force-field&lt;/keyword&gt;&lt;keyword&gt;biomolecular systems&lt;/keyword&gt;&lt;keyword&gt;energy functions&lt;/keyword&gt;&lt;keyword&gt;protein model&lt;/keyword&gt;&lt;keyword&gt;water&lt;/keyword&gt;&lt;keyword&gt;potentials&lt;/keyword&gt;&lt;keyword&gt;design&lt;/keyword&gt;&lt;keyword&gt;thermodynamics&lt;/keyword&gt;&lt;keyword&gt;transition&lt;/keyword&gt;&lt;/keywords&gt;&lt;dates&gt;&lt;year&gt;2007&lt;/year&gt;&lt;pub-dates&gt;&lt;date&gt;Oct 4&lt;/date&gt;&lt;/pub-dates&gt;&lt;/dates&gt;&lt;isbn&gt;1520-6106&lt;/isbn&gt;&lt;accession-num&gt;WOS:000249838600032&lt;/accession-num&gt;&lt;urls&gt;&lt;related-urls&gt;&lt;url&gt;&amp;lt;Go to ISI&amp;gt;://WOS:000249838600032&lt;/url&gt;&lt;/related-urls&gt;&lt;/urls&gt;&lt;electronic-resource-num&gt;Doi 10.1021/Jp0721494&lt;/electronic-resource-num&gt;&lt;language&gt;English&lt;/language&gt;&lt;/record&gt;&lt;/Cite&gt;&lt;/EndNote&gt;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139</w:t>
        </w:r>
        <w:r w:rsidR="00E91EF1">
          <w:rPr>
            <w:rFonts w:ascii="Times" w:hAnsi="Times" w:cs="Arial"/>
            <w:color w:val="1A1A1A"/>
            <w:sz w:val="18"/>
            <w:szCs w:val="18"/>
          </w:rPr>
          <w:fldChar w:fldCharType="end"/>
        </w:r>
      </w:hyperlink>
      <w:r w:rsidR="00AB7B15" w:rsidRPr="00D421A1">
        <w:rPr>
          <w:rFonts w:ascii="Times" w:hAnsi="Times" w:cs="Arial"/>
          <w:color w:val="1A1A1A"/>
          <w:sz w:val="18"/>
          <w:szCs w:val="18"/>
        </w:rPr>
        <w:t xml:space="preserve"> </w:t>
      </w:r>
      <w:r w:rsidR="00642653" w:rsidRPr="00D421A1">
        <w:rPr>
          <w:rFonts w:ascii="Times" w:hAnsi="Times" w:cs="Arial"/>
          <w:color w:val="1A1A1A"/>
          <w:sz w:val="18"/>
          <w:szCs w:val="18"/>
        </w:rPr>
        <w:t>peptides</w:t>
      </w:r>
      <w:r w:rsidR="00AB7B15" w:rsidRPr="00D421A1">
        <w:rPr>
          <w:rFonts w:ascii="Times" w:hAnsi="Times" w:cs="Arial"/>
          <w:color w:val="1A1A1A"/>
          <w:sz w:val="18"/>
          <w:szCs w:val="18"/>
        </w:rPr>
        <w:t>,</w:t>
      </w:r>
      <w:hyperlink w:anchor="_ENREF_140" w:tooltip="Zhou, 2007 #303"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&lt;EndNote&gt;&lt;Cite&gt;&lt;Author&gt;Zhou&lt;/Author&gt;&lt;Year&gt;2007&lt;/Year&gt;&lt;RecNum&gt;303&lt;/RecNum&gt;&lt;DisplayText&gt;&lt;style face="superscript"&gt;140&lt;/style&gt;&lt;/DisplayText&gt;&lt;record&gt;&lt;rec-number&gt;303&lt;/rec-number&gt;&lt;foreign-keys&gt;&lt;key app="EN" db-id="02pxvzrwkspp2hexfr15ztab9va2zt52sd9w"&gt;303&lt;/key&gt;&lt;/foreign-keys&gt;&lt;ref-type name="Journal Article"&gt;17&lt;/ref-type&gt;&lt;contributors&gt;&lt;authors&gt;&lt;author&gt;Zhou, J.&lt;/author&gt;&lt;author&gt;Thorpe, I. F.&lt;/author&gt;&lt;author&gt;Izvekov, S.&lt;/author&gt;&lt;author&gt;Voth, G. A.&lt;/author&gt;&lt;/authors&gt;&lt;/contributors&gt;&lt;auth-address&gt;Voth, Ga&amp;#xD;Univ Utah, Dept Chem, Ctr Biophys Modeling &amp;amp; Simulat, Salt Lake City, UT 84112 USA&amp;#xD;Univ Utah, Dept Chem, Ctr Biophys Modeling &amp;amp; Simulat, Salt Lake City, UT 84112 USA&amp;#xD;Univ Utah, Dept Chem, Ctr Biophys Modeling &amp;amp; Simulat, Salt Lake City, UT 84112 USA&lt;/auth-address&gt;&lt;titles&gt;&lt;title&gt;Coarse-grained peptide modeling using a systematic multiscale approach&lt;/title&gt;&lt;secondary-title&gt;Biophysical Journal&lt;/secondary-title&gt;&lt;alt-title&gt;Biophys J&lt;/alt-title&gt;&lt;/titles&gt;&lt;periodical&gt;&lt;full-title&gt;Biophysical Journal&lt;/full-title&gt;&lt;abbr-1&gt;Biophys J&lt;/abbr-1&gt;&lt;/periodical&gt;&lt;alt-periodical&gt;&lt;full-title&gt;Biophysical Journal&lt;/full-title&gt;&lt;abbr-1&gt;Biophys J&lt;/abbr-1&gt;&lt;/alt-periodical&gt;&lt;pages&gt;4289-4303&lt;/pages&gt;&lt;volume&gt;92&lt;/volume&gt;&lt;number&gt;12&lt;/number&gt;&lt;keywords&gt;&lt;keyword&gt;molecular-dynamics simulation&lt;/keyword&gt;&lt;keyword&gt;force-matching method&lt;/keyword&gt;&lt;keyword&gt;potentials&lt;/keyword&gt;&lt;keyword&gt;field&lt;/keyword&gt;&lt;/keywords&gt;&lt;dates&gt;&lt;year&gt;2007&lt;/year&gt;&lt;pub-dates&gt;&lt;date&gt;Jun&lt;/date&gt;&lt;/pub-dates&gt;&lt;/dates&gt;&lt;isbn&gt;0006-3495&lt;/isbn&gt;&lt;accession-num&gt;WOS:000246811700021&lt;/accession-num&gt;&lt;urls&gt;&lt;related-urls&gt;&lt;url&gt;&amp;lt;Go to ISI&amp;gt;://WOS:000246811700021&lt;/url&gt;&lt;/related-urls&gt;&lt;/urls&gt;&lt;electronic-resource-num&gt;Doi 10.1529/Biophysj.106.094425&lt;/electronic-resource-num&gt;&lt;language&gt;English&lt;/language&gt;&lt;/record&gt;&lt;/Cite&gt;&lt;/EndNote&gt;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140</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r w:rsidR="00642653" w:rsidRPr="00D421A1">
        <w:rPr>
          <w:rFonts w:ascii="Times" w:hAnsi="Times" w:cs="Arial"/>
          <w:color w:val="1A1A1A"/>
          <w:sz w:val="18"/>
          <w:szCs w:val="18"/>
        </w:rPr>
        <w:t>to</w:t>
      </w:r>
      <w:r w:rsidRPr="00D421A1">
        <w:rPr>
          <w:rFonts w:ascii="Times" w:hAnsi="Times" w:cs="Arial"/>
          <w:color w:val="1A1A1A"/>
          <w:sz w:val="18"/>
          <w:szCs w:val="18"/>
        </w:rPr>
        <w:t xml:space="preserve"> large protein as</w:t>
      </w:r>
      <w:r w:rsidR="00AB7B15" w:rsidRPr="00D421A1">
        <w:rPr>
          <w:rFonts w:ascii="Times" w:hAnsi="Times" w:cs="Arial"/>
          <w:color w:val="1A1A1A"/>
          <w:sz w:val="18"/>
          <w:szCs w:val="18"/>
        </w:rPr>
        <w:t>semblies.</w:t>
      </w:r>
      <w:hyperlink w:anchor="_ENREF_141" w:tooltip="Grime, 2012 #304" w:history="1">
        <w:r w:rsidR="00E91EF1">
          <w:rPr>
            <w:rFonts w:ascii="Times" w:hAnsi="Times" w:cs="Arial"/>
            <w:color w:val="1A1A1A"/>
            <w:sz w:val="18"/>
            <w:szCs w:val="18"/>
          </w:rPr>
          <w:fldChar w:fldCharType="begin">
            <w:fldData xml:space="preserve">PEVuZE5vdGU+PENpdGU+PEF1dGhvcj5HcmltZTwvQXV0aG9yPjxZZWFyPjIwMTI8L1llYXI+PFJl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PjxhYmJyLTE+QmlvcGh5cyBKPC9hYmJyLTE+PC9hbHQtcGVyaW9kaWNhbD48cGFnZXM+MTU3Mi0x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PEVuZE5vdGU+PENpdGU+PEF1dGhvcj5HcmltZTwvQXV0aG9yPjxZZWFyPjIwMTI8L1llYXI+PFJl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PjxhYmJyLTE+QmlvcGh5cyBKPC9hYmJyLTE+PC9hbHQtcGVyaW9kaWNhbD48cGFnZXM+MTU3Mi0x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141-143</w:t>
        </w:r>
        <w:r w:rsidR="00E91EF1">
          <w:rPr>
            <w:rFonts w:ascii="Times" w:hAnsi="Times" w:cs="Arial"/>
            <w:color w:val="1A1A1A"/>
            <w:sz w:val="18"/>
            <w:szCs w:val="18"/>
          </w:rPr>
          <w:fldChar w:fldCharType="end"/>
        </w:r>
      </w:hyperlink>
    </w:p>
    <w:p w14:paraId="48334E76" w14:textId="77777777" w:rsidR="002761DD" w:rsidRPr="00D421A1" w:rsidRDefault="002761DD" w:rsidP="002761DD">
      <w:pPr>
        <w:spacing w:line="276" w:lineRule="auto"/>
        <w:jc w:val="both"/>
        <w:rPr>
          <w:rFonts w:ascii="Times" w:hAnsi="Times" w:cs="Arial"/>
          <w:color w:val="1A1A1A"/>
          <w:sz w:val="18"/>
          <w:szCs w:val="18"/>
        </w:rPr>
      </w:pPr>
    </w:p>
    <w:p w14:paraId="232260EA" w14:textId="77777777" w:rsidR="003B098C" w:rsidRPr="00D421A1" w:rsidRDefault="003B098C" w:rsidP="004E6E37">
      <w:pPr>
        <w:spacing w:line="276" w:lineRule="auto"/>
        <w:jc w:val="both"/>
        <w:rPr>
          <w:rFonts w:ascii="Times New Roman" w:hAnsi="Times New Roman" w:cs="Times New Roman"/>
          <w:sz w:val="18"/>
          <w:szCs w:val="18"/>
        </w:rPr>
      </w:pPr>
    </w:p>
    <w:p w14:paraId="78ECBFE7" w14:textId="2CD58CA1" w:rsidR="0037395D" w:rsidRPr="00D421A1" w:rsidRDefault="002761DD" w:rsidP="0037395D">
      <w:pPr>
        <w:pStyle w:val="05BHeading"/>
      </w:pPr>
      <w:r w:rsidRPr="00D421A1">
        <w:t>3.5</w:t>
      </w:r>
      <w:r w:rsidR="0037395D" w:rsidRPr="00D421A1">
        <w:t xml:space="preserve"> Integrative multi-scale modelling </w:t>
      </w:r>
    </w:p>
    <w:p w14:paraId="2D8B0B63" w14:textId="77777777" w:rsidR="0037395D" w:rsidRPr="00D421A1" w:rsidRDefault="0037395D" w:rsidP="0037395D">
      <w:pPr>
        <w:spacing w:line="360" w:lineRule="auto"/>
        <w:jc w:val="both"/>
        <w:rPr>
          <w:rFonts w:ascii="Times New Roman" w:hAnsi="Times New Roman" w:cs="Times New Roman"/>
          <w:sz w:val="18"/>
          <w:szCs w:val="18"/>
        </w:rPr>
      </w:pPr>
    </w:p>
    <w:p w14:paraId="2523F0BB" w14:textId="77777777" w:rsidR="002761DD" w:rsidRPr="00D421A1" w:rsidRDefault="002761DD" w:rsidP="002761DD">
      <w:pPr>
        <w:pStyle w:val="06CHeading"/>
      </w:pPr>
      <w:r w:rsidRPr="00D421A1">
        <w:t>3.5.1 Hybrid AA/CG Hamiltonian</w:t>
      </w:r>
    </w:p>
    <w:p w14:paraId="7CBB73A2" w14:textId="77777777" w:rsidR="002761DD" w:rsidRPr="00D421A1" w:rsidRDefault="002761DD" w:rsidP="0037395D">
      <w:pPr>
        <w:spacing w:line="360" w:lineRule="auto"/>
        <w:jc w:val="both"/>
        <w:rPr>
          <w:rFonts w:ascii="Times New Roman" w:hAnsi="Times New Roman" w:cs="Times New Roman"/>
          <w:sz w:val="18"/>
          <w:szCs w:val="18"/>
        </w:rPr>
      </w:pPr>
    </w:p>
    <w:p w14:paraId="4A40A237" w14:textId="6E10636D" w:rsidR="0037395D" w:rsidRPr="00D421A1" w:rsidRDefault="0037395D"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However accurate CG models can be, several phenomena associated in general to molecular recognition (like</w:t>
      </w:r>
      <w:r w:rsidR="009141D9">
        <w:rPr>
          <w:rFonts w:ascii="Times New Roman" w:hAnsi="Times New Roman" w:cs="Times New Roman"/>
          <w:sz w:val="18"/>
          <w:szCs w:val="18"/>
        </w:rPr>
        <w:t xml:space="preserve">, receptor-ligand binding, </w:t>
      </w:r>
      <w:r w:rsidRPr="00D421A1">
        <w:rPr>
          <w:rFonts w:ascii="Times New Roman" w:hAnsi="Times New Roman" w:cs="Times New Roman"/>
          <w:sz w:val="18"/>
          <w:szCs w:val="18"/>
        </w:rPr>
        <w:t xml:space="preserve">adhesion at functionalised surfaces, </w:t>
      </w:r>
      <w:r w:rsidR="009141D9">
        <w:rPr>
          <w:rFonts w:ascii="Times New Roman" w:hAnsi="Times New Roman" w:cs="Times New Roman"/>
          <w:sz w:val="18"/>
          <w:szCs w:val="18"/>
        </w:rPr>
        <w:t>substrate recognition</w:t>
      </w:r>
      <w:r w:rsidRPr="00D421A1">
        <w:rPr>
          <w:rFonts w:ascii="Times New Roman" w:hAnsi="Times New Roman" w:cs="Times New Roman"/>
          <w:sz w:val="18"/>
          <w:szCs w:val="18"/>
        </w:rPr>
        <w:t>, ligand-induced conformational changes</w:t>
      </w:r>
      <w:r w:rsidR="009141D9">
        <w:rPr>
          <w:rFonts w:ascii="Times New Roman" w:hAnsi="Times New Roman" w:cs="Times New Roman"/>
          <w:sz w:val="18"/>
          <w:szCs w:val="18"/>
        </w:rPr>
        <w:t>, allosteric response</w:t>
      </w:r>
      <w:r w:rsidRPr="00D421A1">
        <w:rPr>
          <w:rFonts w:ascii="Times New Roman" w:hAnsi="Times New Roman" w:cs="Times New Roman"/>
          <w:sz w:val="18"/>
          <w:szCs w:val="18"/>
        </w:rPr>
        <w:t xml:space="preserve"> </w:t>
      </w:r>
      <w:proofErr w:type="spellStart"/>
      <w:r w:rsidRPr="00D421A1">
        <w:rPr>
          <w:rFonts w:ascii="Times New Roman" w:hAnsi="Times New Roman" w:cs="Times New Roman"/>
          <w:sz w:val="18"/>
          <w:szCs w:val="18"/>
        </w:rPr>
        <w:t>etc</w:t>
      </w:r>
      <w:proofErr w:type="spellEnd"/>
      <w:r w:rsidRPr="00D421A1">
        <w:rPr>
          <w:rFonts w:ascii="Times New Roman" w:hAnsi="Times New Roman" w:cs="Times New Roman"/>
          <w:sz w:val="18"/>
          <w:szCs w:val="18"/>
        </w:rPr>
        <w:t xml:space="preserve">) strictly require </w:t>
      </w:r>
      <w:r w:rsidR="00E7567E">
        <w:rPr>
          <w:rFonts w:ascii="Times New Roman" w:hAnsi="Times New Roman" w:cs="Times New Roman"/>
          <w:sz w:val="18"/>
          <w:szCs w:val="18"/>
        </w:rPr>
        <w:t xml:space="preserve">an </w:t>
      </w:r>
      <w:r w:rsidRPr="00D421A1">
        <w:rPr>
          <w:rFonts w:ascii="Times New Roman" w:hAnsi="Times New Roman" w:cs="Times New Roman"/>
          <w:sz w:val="18"/>
          <w:szCs w:val="18"/>
        </w:rPr>
        <w:t xml:space="preserve">accurate description </w:t>
      </w:r>
      <w:r w:rsidR="00E7567E">
        <w:rPr>
          <w:rFonts w:ascii="Times New Roman" w:hAnsi="Times New Roman" w:cs="Times New Roman"/>
          <w:sz w:val="18"/>
          <w:szCs w:val="18"/>
        </w:rPr>
        <w:t>with</w:t>
      </w:r>
      <w:r w:rsidRPr="00D421A1">
        <w:rPr>
          <w:rFonts w:ascii="Times New Roman" w:hAnsi="Times New Roman" w:cs="Times New Roman"/>
          <w:sz w:val="18"/>
          <w:szCs w:val="18"/>
        </w:rPr>
        <w:t xml:space="preserve"> atomistic detail. It is therefore crucial to develop multi-scale methods that allow exchange of information at multiple resolutions, thus being capable of exploiting the efficiency of CG descriptions with the accuracy of atomistic ones. Several possible approaches have been proposed. An excellent review is for example given as ref. </w:t>
      </w:r>
      <w:hyperlink w:anchor="_ENREF_57" w:tooltip="Ayton, 2007 #50"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&lt;EndNote&gt;&lt;Cite&gt;&lt;Author&gt;Ayton&lt;/Author&gt;&lt;Year&gt;2007&lt;/Year&gt;&lt;RecNum&gt;50&lt;/RecNum&gt;&lt;DisplayText&gt;&lt;style face="superscript"&gt;57&lt;/style&gt;&lt;/DisplayText&gt;&lt;record&gt;&lt;rec-number&gt;50&lt;/rec-number&gt;&lt;foreign-keys&gt;&lt;key app="EN" db-id="02pxvzrwkspp2hexfr15ztab9va2zt52sd9w"&gt;50&lt;/key&gt;&lt;/foreign-keys&gt;&lt;ref-type name="Journal Article"&gt;17&lt;/ref-type&gt;&lt;contributors&gt;&lt;authors&gt;&lt;author&gt;Ayton, G. S.&lt;/author&gt;&lt;author&gt;Noid, W. G.&lt;/author&gt;&lt;author&gt;Voth, G. A.&lt;/author&gt;&lt;/authors&gt;&lt;/contributors&gt;&lt;auth-address&gt;Voth, Ga&amp;#xD;Univ Utah, Ctr Biol Modeling &amp;amp; Simulat, 315 South 1400 East,Room 2020, Salt Lake City, UT 84112 USA&amp;#xD;Univ Utah, Ctr Biol Modeling &amp;amp; Simulat, 315 South 1400 East,Room 2020, Salt Lake City, UT 84112 USA&amp;#xD;Univ Utah, Ctr Biol Modeling &amp;amp; Simulat, Salt Lake City, UT 84112 USA&lt;/auth-address&gt;&lt;titles&gt;&lt;title&gt;Multiscale modeling of biomolecular systems: in serial and in parallel&lt;/title&gt;&lt;secondary-title&gt;Current Opinion in Structural Biology&lt;/secondary-title&gt;&lt;alt-title&gt;Curr Opin Struc Biol&lt;/alt-title&gt;&lt;/titles&gt;&lt;pages&gt;192-198&lt;/pages&gt;&lt;volume&gt;17&lt;/volume&gt;&lt;number&gt;2&lt;/number&gt;&lt;keywords&gt;&lt;keyword&gt;molecular-dynamics simulations&lt;/keyword&gt;&lt;keyword&gt;elastic network model&lt;/keyword&gt;&lt;keyword&gt;coarse-grained model&lt;/keyword&gt;&lt;keyword&gt;unres force-field&lt;/keyword&gt;&lt;keyword&gt;base-pair level&lt;/keyword&gt;&lt;keyword&gt;f-actin model&lt;/keyword&gt;&lt;keyword&gt;lipid-bilayers&lt;/keyword&gt;&lt;keyword&gt;cryoelectron microscopy&lt;/keyword&gt;&lt;keyword&gt;computer-simulation&lt;/keyword&gt;&lt;keyword&gt;replica-exchange&lt;/keyword&gt;&lt;/keywords&gt;&lt;dates&gt;&lt;year&gt;2007&lt;/year&gt;&lt;pub-dates&gt;&lt;date&gt;Apr&lt;/date&gt;&lt;/pub-dates&gt;&lt;/dates&gt;&lt;isbn&gt;0959-440X&lt;/isbn&gt;&lt;accession-num&gt;WOS:000246330900008&lt;/accession-num&gt;&lt;urls&gt;&lt;related-urls&gt;&lt;url&gt;&amp;lt;Go to ISI&amp;gt;://WOS:000246330900008&lt;/url&gt;&lt;/related-urls&gt;&lt;/urls&gt;&lt;electronic-resource-num&gt;Doi 10.1016/J.Sbi.2007.03.004&lt;/electronic-resource-num&gt;&lt;language&gt;English&lt;/language&gt;&lt;/record&gt;&lt;/Cite&gt;&lt;/EndNote&gt;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57</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w:t>
      </w:r>
    </w:p>
    <w:p w14:paraId="2C9BFC3C" w14:textId="013AF451" w:rsidR="0037395D" w:rsidRPr="00D421A1" w:rsidRDefault="0037395D"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As an example, here we presented the hybrid all-atom / </w:t>
      </w:r>
      <w:proofErr w:type="gramStart"/>
      <w:r w:rsidRPr="00D421A1">
        <w:rPr>
          <w:rFonts w:ascii="Times New Roman" w:hAnsi="Times New Roman" w:cs="Times New Roman"/>
          <w:sz w:val="18"/>
          <w:szCs w:val="18"/>
        </w:rPr>
        <w:t>coarse grained</w:t>
      </w:r>
      <w:proofErr w:type="gramEnd"/>
      <w:r w:rsidRPr="00D421A1">
        <w:rPr>
          <w:rFonts w:ascii="Times New Roman" w:hAnsi="Times New Roman" w:cs="Times New Roman"/>
          <w:sz w:val="18"/>
          <w:szCs w:val="18"/>
        </w:rPr>
        <w:t xml:space="preserve"> (AA/CG) model introduced by </w:t>
      </w:r>
      <w:proofErr w:type="spellStart"/>
      <w:r w:rsidRPr="00D421A1">
        <w:rPr>
          <w:rFonts w:ascii="Times New Roman" w:hAnsi="Times New Roman" w:cs="Times New Roman"/>
          <w:sz w:val="18"/>
          <w:szCs w:val="18"/>
        </w:rPr>
        <w:t>Neri</w:t>
      </w:r>
      <w:proofErr w:type="spellEnd"/>
      <w:r w:rsidRPr="00D421A1">
        <w:rPr>
          <w:rFonts w:ascii="Times New Roman" w:hAnsi="Times New Roman" w:cs="Times New Roman"/>
          <w:sz w:val="18"/>
          <w:szCs w:val="18"/>
        </w:rPr>
        <w:t xml:space="preserve"> et al in 2005.</w:t>
      </w:r>
      <w:hyperlink w:anchor="_ENREF_144" w:tooltip="Neri, 2005 #279" w:history="1">
        <w:r w:rsidR="00E91EF1">
          <w:rPr>
            <w:rFonts w:ascii="Times New Roman" w:hAnsi="Times New Roman" w:cs="Times New Roman"/>
            <w:sz w:val="18"/>
            <w:szCs w:val="18"/>
          </w:rPr>
          <w:fldChar w:fldCharType="begin">
            <w:fldData xml:space="preserve">PEVuZE5vdGU+PENpdGU+PEF1dGhvcj5OZXJpPC9BdXRob3I+PFllYXI+MjAwNTwvWWVhcj48UmVj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PEVuZE5vdGU+PENpdGU+PEF1dGhvcj5OZXJpPC9BdXRob3I+PFllYXI+MjAwNTwvWWVhcj48UmVj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144</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Similarly to QM/MM, the AA/CG model explores the possibility of building a hybrid multi-scale model where any portion of interest is treated at the more accurate atomistic resolution, while the rest is described at the CG level (Figure 7). The original formulation as presented in the 2005 paper made use of combination of the </w:t>
      </w:r>
      <w:proofErr w:type="spellStart"/>
      <w:r w:rsidRPr="00D421A1">
        <w:rPr>
          <w:rFonts w:ascii="Times New Roman" w:hAnsi="Times New Roman" w:cs="Times New Roman"/>
          <w:sz w:val="18"/>
          <w:szCs w:val="18"/>
        </w:rPr>
        <w:t>Gromos</w:t>
      </w:r>
      <w:proofErr w:type="spellEnd"/>
      <w:r w:rsidRPr="00D421A1">
        <w:rPr>
          <w:rFonts w:ascii="Times New Roman" w:hAnsi="Times New Roman" w:cs="Times New Roman"/>
          <w:sz w:val="18"/>
          <w:szCs w:val="18"/>
        </w:rPr>
        <w:t xml:space="preserve"> united-atom force field</w:t>
      </w:r>
      <w:hyperlink w:anchor="_ENREF_21" w:tooltip="Scott, 1999 #20"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&lt;EndNote&gt;&lt;Cite&gt;&lt;Author&gt;Scott&lt;/Author&gt;&lt;Year&gt;1999&lt;/Year&gt;&lt;RecNum&gt;20&lt;/RecNum&gt;&lt;DisplayText&gt;&lt;style face="superscript"&gt;21&lt;/style&gt;&lt;/DisplayText&gt;&lt;record&gt;&lt;rec-number&gt;20&lt;/rec-number&gt;&lt;foreign-keys&gt;&lt;key app="EN" db-id="02pxvzrwkspp2hexfr15ztab9va2zt52sd9w"&gt;20&lt;/key&gt;&lt;/foreign-keys&gt;&lt;ref-type name="Journal Article"&gt;17&lt;/ref-type&gt;&lt;contributors&gt;&lt;authors&gt;&lt;author&gt;Scott, W. R. P.&lt;/author&gt;&lt;author&gt;Hunenberger, P. H.&lt;/author&gt;&lt;author&gt;Tironi, I. G.&lt;/author&gt;&lt;author&gt;Mark, A. E.&lt;/author&gt;&lt;author&gt;Billeter, S. R.&lt;/author&gt;&lt;author&gt;Fennen, J.&lt;/author&gt;&lt;author&gt;Torda, A. E.&lt;/author&gt;&lt;author&gt;Huber, T.&lt;/author&gt;&lt;author&gt;Kruger, P.&lt;/author&gt;&lt;author&gt;van Gunsteren, W. F.&lt;/author&gt;&lt;/authors&gt;&lt;/contributors&gt;&lt;auth-address&gt;van Gunsteren, WF&amp;#xD;ETH Zentrum, Phys Chem Lab, CH-8092 Zurich, Switzerland&amp;#xD;ETH Zentrum, Phys Chem Lab, CH-8092 Zurich, Switzerland&amp;#xD;ETH Zentrum, Phys Chem Lab, CH-8092 Zurich, Switzerland&lt;/auth-address&gt;&lt;titles&gt;&lt;title&gt;The GROMOS biomolecular simulation program package&lt;/title&gt;&lt;secondary-title&gt;Journal of Physical Chemistry A&lt;/secondary-title&gt;&lt;alt-title&gt;J Phys Chem A&lt;/alt-title&gt;&lt;/titles&gt;&lt;pages&gt;3596-3607&lt;/pages&gt;&lt;volume&gt;103&lt;/volume&gt;&lt;number&gt;19&lt;/number&gt;&lt;keywords&gt;&lt;keyword&gt;molecular-dynamics simulations&lt;/keyword&gt;&lt;keyword&gt;free-energy&lt;/keyword&gt;&lt;keyword&gt;distance restraints&lt;/keyword&gt;&lt;keyword&gt;parametrization&lt;/keyword&gt;&lt;keyword&gt;dimensions&lt;/keyword&gt;&lt;keyword&gt;field&lt;/keyword&gt;&lt;/keywords&gt;&lt;dates&gt;&lt;year&gt;1999&lt;/year&gt;&lt;pub-dates&gt;&lt;date&gt;May 13&lt;/date&gt;&lt;/pub-dates&gt;&lt;/dates&gt;&lt;isbn&gt;1089-5639&lt;/isbn&gt;&lt;accession-num&gt;WOS:000080552200002&lt;/accession-num&gt;&lt;urls&gt;&lt;related-urls&gt;&lt;url&gt;&amp;lt;Go to ISI&amp;gt;://WOS:000080552200002&lt;/url&gt;&lt;/related-urls&gt;&lt;/urls&gt;&lt;electronic-resource-num&gt;Doi 10.1021/Jp984217f&lt;/electronic-resource-num&gt;&lt;language&gt;English&lt;/language&gt;&lt;/record&gt;&lt;/Cite&gt;&lt;/EndNote&gt;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21</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and an elastic network model with </w:t>
      </w:r>
      <w:proofErr w:type="spellStart"/>
      <w:r w:rsidRPr="00D421A1">
        <w:rPr>
          <w:rFonts w:ascii="Times New Roman" w:hAnsi="Times New Roman" w:cs="Times New Roman"/>
          <w:sz w:val="18"/>
          <w:szCs w:val="18"/>
        </w:rPr>
        <w:t>anharmonic</w:t>
      </w:r>
      <w:proofErr w:type="spellEnd"/>
      <w:r w:rsidRPr="00D421A1">
        <w:rPr>
          <w:rFonts w:ascii="Times New Roman" w:hAnsi="Times New Roman" w:cs="Times New Roman"/>
          <w:sz w:val="18"/>
          <w:szCs w:val="18"/>
        </w:rPr>
        <w:t xml:space="preserve"> restraints: </w:t>
      </w:r>
    </w:p>
    <w:p w14:paraId="772864FB" w14:textId="77777777" w:rsidR="0037395D" w:rsidRPr="00D421A1" w:rsidRDefault="0037395D" w:rsidP="0037395D">
      <w:pPr>
        <w:spacing w:line="360" w:lineRule="auto"/>
        <w:jc w:val="both"/>
        <w:rPr>
          <w:rFonts w:ascii="Times New Roman" w:hAnsi="Times New Roman" w:cs="Times New Roman"/>
          <w:sz w:val="18"/>
          <w:szCs w:val="18"/>
        </w:rPr>
      </w:pPr>
    </w:p>
    <w:p w14:paraId="63B6F38F" w14:textId="77777777" w:rsidR="0037395D" w:rsidRPr="00D421A1" w:rsidRDefault="0037395D" w:rsidP="0037395D">
      <w:pPr>
        <w:spacing w:line="360" w:lineRule="auto"/>
        <w:jc w:val="both"/>
        <w:rPr>
          <w:rFonts w:ascii="Times New Roman" w:hAnsi="Times New Roman" w:cs="Times New Roman"/>
          <w:sz w:val="18"/>
          <w:szCs w:val="18"/>
        </w:rPr>
      </w:pPr>
    </w:p>
    <w:p w14:paraId="7CAA90E2" w14:textId="10272C96" w:rsidR="0037395D" w:rsidRPr="00D421A1" w:rsidRDefault="00CF293F" w:rsidP="0037395D">
      <w:pPr>
        <w:spacing w:line="360" w:lineRule="auto"/>
        <w:jc w:val="both"/>
        <w:rPr>
          <w:rFonts w:ascii="Times New Roman" w:hAnsi="Times New Roman" w:cs="Times New Roman"/>
          <w:sz w:val="18"/>
          <w:szCs w:val="18"/>
        </w:rPr>
      </w:pPr>
      <m:oMath>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AA</m:t>
            </m:r>
            <m:r>
              <w:rPr>
                <w:rFonts w:ascii="Cambria Math" w:hAnsi="Cambria Math" w:cs="Times New Roman"/>
                <w:sz w:val="18"/>
                <w:szCs w:val="18"/>
              </w:rPr>
              <m:t>/</m:t>
            </m:r>
            <m:r>
              <w:rPr>
                <w:rFonts w:ascii="STIXGeneral-Regular" w:hAnsi="STIXGeneral-Regular" w:cs="STIXGeneral-Regular"/>
                <w:sz w:val="18"/>
                <w:szCs w:val="18"/>
              </w:rPr>
              <m:t>CG</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AA</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CG</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I</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AA</m:t>
            </m:r>
            <m:r>
              <w:rPr>
                <w:rFonts w:ascii="Cambria Math" w:hAnsi="Cambria Math" w:cs="Times New Roman"/>
                <w:sz w:val="18"/>
                <w:szCs w:val="18"/>
              </w:rPr>
              <m:t>/</m:t>
            </m:r>
            <m:r>
              <w:rPr>
                <w:rFonts w:ascii="STIXGeneral-Regular" w:hAnsi="STIXGeneral-Regular" w:cs="STIXGeneral-Regular"/>
                <w:sz w:val="18"/>
                <w:szCs w:val="18"/>
              </w:rPr>
              <m:t>I</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CG</m:t>
            </m:r>
            <m:r>
              <w:rPr>
                <w:rFonts w:ascii="Cambria Math" w:hAnsi="Cambria Math" w:cs="Times New Roman"/>
                <w:sz w:val="18"/>
                <w:szCs w:val="18"/>
              </w:rPr>
              <m:t>/</m:t>
            </m:r>
            <m:r>
              <w:rPr>
                <w:rFonts w:ascii="STIXGeneral-Regular" w:hAnsi="STIXGeneral-Regular" w:cs="STIXGeneral-Regular"/>
                <w:sz w:val="18"/>
                <w:szCs w:val="18"/>
              </w:rPr>
              <m:t>I</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SD</m:t>
            </m:r>
          </m:sup>
        </m:sSup>
      </m:oMath>
      <w:r w:rsidR="0037395D" w:rsidRPr="00D421A1">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w:t>
      </w:r>
      <w:r w:rsidR="002761DD" w:rsidRPr="00D421A1">
        <w:rPr>
          <w:rFonts w:ascii="Times New Roman" w:hAnsi="Times New Roman" w:cs="Times New Roman"/>
          <w:sz w:val="18"/>
          <w:szCs w:val="18"/>
        </w:rPr>
        <w:t xml:space="preserve">                           (3.19</w:t>
      </w:r>
      <w:r w:rsidR="004E1DE9" w:rsidRPr="00D421A1">
        <w:rPr>
          <w:rFonts w:ascii="Times New Roman" w:hAnsi="Times New Roman" w:cs="Times New Roman"/>
          <w:sz w:val="18"/>
          <w:szCs w:val="18"/>
        </w:rPr>
        <w:t>)</w:t>
      </w:r>
    </w:p>
    <w:p w14:paraId="3685296F" w14:textId="77777777" w:rsidR="003B098C" w:rsidRPr="00D421A1" w:rsidRDefault="003B098C" w:rsidP="004E6E37">
      <w:pPr>
        <w:spacing w:line="276" w:lineRule="auto"/>
        <w:jc w:val="both"/>
        <w:rPr>
          <w:rFonts w:ascii="Times New Roman" w:hAnsi="Times New Roman" w:cs="Times New Roman"/>
          <w:sz w:val="18"/>
          <w:szCs w:val="18"/>
        </w:rPr>
      </w:pPr>
    </w:p>
    <w:p w14:paraId="2D936091" w14:textId="77777777" w:rsidR="003B098C" w:rsidRPr="00D421A1" w:rsidRDefault="003B098C" w:rsidP="0037395D">
      <w:pPr>
        <w:spacing w:line="276" w:lineRule="auto"/>
        <w:jc w:val="both"/>
        <w:rPr>
          <w:rFonts w:ascii="Times New Roman" w:hAnsi="Times New Roman" w:cs="Times New Roman"/>
          <w:sz w:val="18"/>
          <w:szCs w:val="18"/>
        </w:rPr>
      </w:pPr>
    </w:p>
    <w:p w14:paraId="09EC5AF8" w14:textId="77777777" w:rsidR="0037395D" w:rsidRPr="00D421A1" w:rsidRDefault="0037395D"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Where </w:t>
      </w:r>
      <w:r w:rsidRPr="00D421A1">
        <w:rPr>
          <w:rFonts w:ascii="Times New Roman" w:hAnsi="Times New Roman" w:cs="Times New Roman"/>
          <w:i/>
          <w:sz w:val="18"/>
          <w:szCs w:val="18"/>
        </w:rPr>
        <w:t>V</w:t>
      </w:r>
      <w:r w:rsidRPr="00D421A1">
        <w:rPr>
          <w:rFonts w:ascii="Times New Roman" w:hAnsi="Times New Roman" w:cs="Times New Roman"/>
          <w:i/>
          <w:sz w:val="18"/>
          <w:szCs w:val="18"/>
          <w:vertAlign w:val="superscript"/>
        </w:rPr>
        <w:t>AA</w:t>
      </w:r>
      <w:r w:rsidRPr="00D421A1">
        <w:rPr>
          <w:rFonts w:ascii="Times New Roman" w:hAnsi="Times New Roman" w:cs="Times New Roman"/>
          <w:sz w:val="18"/>
          <w:szCs w:val="18"/>
        </w:rPr>
        <w:t xml:space="preserve"> is the atomistic potential function describing the all-atom region, </w:t>
      </w:r>
      <w:r w:rsidRPr="00D421A1">
        <w:rPr>
          <w:rFonts w:ascii="Times New Roman" w:hAnsi="Times New Roman" w:cs="Times New Roman"/>
          <w:i/>
          <w:sz w:val="18"/>
          <w:szCs w:val="18"/>
        </w:rPr>
        <w:t>V</w:t>
      </w:r>
      <w:r w:rsidRPr="00D421A1">
        <w:rPr>
          <w:rFonts w:ascii="Times New Roman" w:hAnsi="Times New Roman" w:cs="Times New Roman"/>
          <w:i/>
          <w:sz w:val="18"/>
          <w:szCs w:val="18"/>
          <w:vertAlign w:val="superscript"/>
        </w:rPr>
        <w:t>CG</w:t>
      </w:r>
      <w:r w:rsidRPr="00D421A1">
        <w:rPr>
          <w:rFonts w:ascii="Times New Roman" w:hAnsi="Times New Roman" w:cs="Times New Roman"/>
          <w:sz w:val="18"/>
          <w:szCs w:val="18"/>
        </w:rPr>
        <w:t xml:space="preserve"> is the </w:t>
      </w:r>
      <w:proofErr w:type="spellStart"/>
      <w:r w:rsidRPr="00D421A1">
        <w:rPr>
          <w:rFonts w:ascii="Times New Roman" w:hAnsi="Times New Roman" w:cs="Times New Roman"/>
          <w:sz w:val="18"/>
          <w:szCs w:val="18"/>
        </w:rPr>
        <w:t>anharmonic</w:t>
      </w:r>
      <w:proofErr w:type="spellEnd"/>
      <w:r w:rsidRPr="00D421A1">
        <w:rPr>
          <w:rFonts w:ascii="Times New Roman" w:hAnsi="Times New Roman" w:cs="Times New Roman"/>
          <w:sz w:val="18"/>
          <w:szCs w:val="18"/>
        </w:rPr>
        <w:t xml:space="preserve"> elastic network model applied to the CG part:</w:t>
      </w:r>
    </w:p>
    <w:p w14:paraId="4B6A89BA" w14:textId="77777777" w:rsidR="003B098C" w:rsidRPr="00D421A1" w:rsidRDefault="003B098C" w:rsidP="004E6E37">
      <w:pPr>
        <w:spacing w:line="276" w:lineRule="auto"/>
        <w:jc w:val="both"/>
        <w:rPr>
          <w:rFonts w:ascii="Times New Roman" w:hAnsi="Times New Roman" w:cs="Times New Roman"/>
          <w:sz w:val="18"/>
          <w:szCs w:val="18"/>
        </w:rPr>
      </w:pPr>
    </w:p>
    <w:p w14:paraId="51326FCC" w14:textId="77777777" w:rsidR="003B098C" w:rsidRPr="00D421A1" w:rsidRDefault="003B098C" w:rsidP="004E6E37">
      <w:pPr>
        <w:spacing w:line="276" w:lineRule="auto"/>
        <w:jc w:val="both"/>
        <w:rPr>
          <w:rFonts w:ascii="Times New Roman" w:hAnsi="Times New Roman" w:cs="Times New Roman"/>
          <w:sz w:val="18"/>
          <w:szCs w:val="18"/>
        </w:rPr>
      </w:pPr>
    </w:p>
    <w:p w14:paraId="16F7CD0A" w14:textId="77777777" w:rsidR="008B7EBF" w:rsidRPr="00D421A1" w:rsidRDefault="008B7EBF" w:rsidP="004E6E37">
      <w:pPr>
        <w:spacing w:line="276" w:lineRule="auto"/>
        <w:jc w:val="both"/>
        <w:rPr>
          <w:rFonts w:ascii="Times New Roman" w:hAnsi="Times New Roman" w:cs="Times New Roman"/>
          <w:sz w:val="18"/>
          <w:szCs w:val="18"/>
        </w:rPr>
      </w:pPr>
    </w:p>
    <w:p w14:paraId="3B81A9A3" w14:textId="77777777" w:rsidR="008B7EBF" w:rsidRPr="00D421A1" w:rsidRDefault="008B7EBF" w:rsidP="008B7EBF">
      <w:pPr>
        <w:keepNext/>
        <w:spacing w:line="276" w:lineRule="auto"/>
        <w:jc w:val="both"/>
      </w:pPr>
      <w:r w:rsidRPr="00D421A1">
        <w:rPr>
          <w:noProof/>
          <w:lang w:val="en-US"/>
        </w:rPr>
        <w:lastRenderedPageBreak/>
        <w:drawing>
          <wp:inline distT="0" distB="0" distL="0" distR="0" wp14:anchorId="7B70D458" wp14:editId="328F4029">
            <wp:extent cx="3543300" cy="3465830"/>
            <wp:effectExtent l="0" t="0" r="12700" b="0"/>
            <wp:docPr id="13" name="Picture 13" descr="Macintosh HD:Users:cascio:Dropbox:RSC_book:Figures:figureMMCGide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scio:Dropbox:RSC_book:Figures:figureMMCGidea.tif"/>
                    <pic:cNvPicPr>
                      <a:picLocks noChangeAspect="1" noChangeArrowheads="1"/>
                    </pic:cNvPicPr>
                  </pic:nvPicPr>
                  <pic:blipFill rotWithShape="1">
                    <a:blip r:embed="rId15">
                      <a:extLst>
                        <a:ext uri="{28A0092B-C50C-407E-A947-70E740481C1C}">
                          <a14:useLocalDpi xmlns:a14="http://schemas.microsoft.com/office/drawing/2010/main" val="0"/>
                        </a:ext>
                      </a:extLst>
                    </a:blip>
                    <a:srcRect l="20703" t="12244" r="12005"/>
                    <a:stretch/>
                  </pic:blipFill>
                  <pic:spPr bwMode="auto">
                    <a:xfrm>
                      <a:off x="0" y="0"/>
                      <a:ext cx="3543600" cy="3466123"/>
                    </a:xfrm>
                    <a:prstGeom prst="rect">
                      <a:avLst/>
                    </a:prstGeom>
                    <a:noFill/>
                    <a:ln>
                      <a:noFill/>
                    </a:ln>
                    <a:extLst>
                      <a:ext uri="{53640926-AAD7-44d8-BBD7-CCE9431645EC}">
                        <a14:shadowObscured xmlns:a14="http://schemas.microsoft.com/office/drawing/2010/main"/>
                      </a:ext>
                    </a:extLst>
                  </pic:spPr>
                </pic:pic>
              </a:graphicData>
            </a:graphic>
          </wp:inline>
        </w:drawing>
      </w:r>
    </w:p>
    <w:p w14:paraId="7855A41C" w14:textId="22E5A722" w:rsidR="008B7EBF" w:rsidRPr="00D421A1" w:rsidRDefault="008B7EBF" w:rsidP="008B7EBF">
      <w:pPr>
        <w:pStyle w:val="Caption"/>
        <w:jc w:val="both"/>
        <w:rPr>
          <w:rFonts w:ascii="Times New Roman" w:hAnsi="Times New Roman" w:cs="Times New Roman"/>
        </w:rPr>
      </w:pPr>
      <w:r w:rsidRPr="00D421A1">
        <w:rPr>
          <w:b w:val="0"/>
          <w:i/>
          <w:color w:val="000000" w:themeColor="text1"/>
        </w:rPr>
        <w:t xml:space="preserve">Figure </w:t>
      </w:r>
      <w:r w:rsidRPr="00D421A1">
        <w:rPr>
          <w:b w:val="0"/>
          <w:i/>
          <w:color w:val="000000" w:themeColor="text1"/>
        </w:rPr>
        <w:fldChar w:fldCharType="begin"/>
      </w:r>
      <w:r w:rsidRPr="00D421A1">
        <w:rPr>
          <w:b w:val="0"/>
          <w:i/>
          <w:color w:val="000000" w:themeColor="text1"/>
        </w:rPr>
        <w:instrText xml:space="preserve"> SEQ Figure \* ARABIC </w:instrText>
      </w:r>
      <w:r w:rsidRPr="00D421A1">
        <w:rPr>
          <w:b w:val="0"/>
          <w:i/>
          <w:color w:val="000000" w:themeColor="text1"/>
        </w:rPr>
        <w:fldChar w:fldCharType="separate"/>
      </w:r>
      <w:r w:rsidR="00F94D42">
        <w:rPr>
          <w:b w:val="0"/>
          <w:i/>
          <w:noProof/>
          <w:color w:val="000000" w:themeColor="text1"/>
        </w:rPr>
        <w:t>7</w:t>
      </w:r>
      <w:r w:rsidRPr="00D421A1">
        <w:rPr>
          <w:b w:val="0"/>
          <w:i/>
          <w:color w:val="000000" w:themeColor="text1"/>
        </w:rPr>
        <w:fldChar w:fldCharType="end"/>
      </w:r>
      <w:r w:rsidRPr="00D421A1">
        <w:t xml:space="preserve"> </w:t>
      </w:r>
      <w:r w:rsidRPr="00D421A1">
        <w:rPr>
          <w:color w:val="auto"/>
        </w:rPr>
        <w:t xml:space="preserve">The AA/MG idea from ref. </w:t>
      </w:r>
      <w:hyperlink w:anchor="_ENREF_144" w:tooltip="Neri, 2005 #279" w:history="1">
        <w:r w:rsidR="00E91EF1">
          <w:rPr>
            <w:color w:val="auto"/>
          </w:rPr>
          <w:fldChar w:fldCharType="begin">
            <w:fldData xml:space="preserve">PEVuZE5vdGU+PENpdGU+PEF1dGhvcj5OZXJpPC9BdXRob3I+PFllYXI+MjAwNTwvWWVhcj48UmVj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</w:fldData>
          </w:fldChar>
        </w:r>
        <w:r w:rsidR="00E91EF1">
          <w:rPr>
            <w:color w:val="auto"/>
          </w:rPr>
          <w:instrText xml:space="preserve"> ADDIN EN.CITE </w:instrText>
        </w:r>
        <w:r w:rsidR="00E91EF1">
          <w:rPr>
            <w:color w:val="auto"/>
          </w:rPr>
          <w:fldChar w:fldCharType="begin">
            <w:fldData xml:space="preserve">PEVuZE5vdGU+PENpdGU+PEF1dGhvcj5OZXJpPC9BdXRob3I+PFllYXI+MjAwNTwvWWVhcj48UmVj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</w:fldData>
          </w:fldChar>
        </w:r>
        <w:r w:rsidR="00E91EF1">
          <w:rPr>
            <w:color w:val="auto"/>
          </w:rPr>
          <w:instrText xml:space="preserve"> ADDIN EN.CITE.DATA </w:instrText>
        </w:r>
        <w:r w:rsidR="00E91EF1">
          <w:rPr>
            <w:color w:val="auto"/>
          </w:rPr>
        </w:r>
        <w:r w:rsidR="00E91EF1">
          <w:rPr>
            <w:color w:val="auto"/>
          </w:rPr>
          <w:fldChar w:fldCharType="end"/>
        </w:r>
        <w:r w:rsidR="00E91EF1">
          <w:rPr>
            <w:color w:val="auto"/>
          </w:rPr>
        </w:r>
        <w:r w:rsidR="00E91EF1">
          <w:rPr>
            <w:color w:val="auto"/>
          </w:rPr>
          <w:fldChar w:fldCharType="separate"/>
        </w:r>
        <w:r w:rsidR="00E91EF1" w:rsidRPr="00E91EF1">
          <w:rPr>
            <w:noProof/>
            <w:color w:val="auto"/>
            <w:vertAlign w:val="superscript"/>
          </w:rPr>
          <w:t>144</w:t>
        </w:r>
        <w:r w:rsidR="00E91EF1">
          <w:rPr>
            <w:color w:val="auto"/>
          </w:rPr>
          <w:fldChar w:fldCharType="end"/>
        </w:r>
      </w:hyperlink>
      <w:r w:rsidRPr="00D421A1">
        <w:rPr>
          <w:color w:val="auto"/>
        </w:rPr>
        <w:t xml:space="preserve">: </w:t>
      </w:r>
      <w:r w:rsidRPr="00D421A1">
        <w:rPr>
          <w:b w:val="0"/>
          <w:color w:val="auto"/>
        </w:rPr>
        <w:t>a portion of interest of the protein is described at the all-atom level and coupled to the rest of the system described by a Coarse-Grained potential.</w:t>
      </w:r>
    </w:p>
    <w:p w14:paraId="0885B478" w14:textId="77777777" w:rsidR="008B7EBF" w:rsidRPr="00D421A1" w:rsidRDefault="008B7EBF" w:rsidP="004E6E37">
      <w:pPr>
        <w:spacing w:line="276" w:lineRule="auto"/>
        <w:jc w:val="both"/>
        <w:rPr>
          <w:rFonts w:ascii="Times New Roman" w:hAnsi="Times New Roman" w:cs="Times New Roman"/>
          <w:sz w:val="18"/>
          <w:szCs w:val="18"/>
        </w:rPr>
      </w:pPr>
    </w:p>
    <w:p w14:paraId="0C692176" w14:textId="54ED1547" w:rsidR="003B098C" w:rsidRPr="00D421A1" w:rsidRDefault="00CF293F" w:rsidP="004E6E37">
      <w:pPr>
        <w:spacing w:line="276" w:lineRule="auto"/>
        <w:jc w:val="both"/>
        <w:rPr>
          <w:rFonts w:ascii="Times New Roman" w:hAnsi="Times New Roman" w:cs="Times New Roman"/>
          <w:sz w:val="18"/>
          <w:szCs w:val="18"/>
        </w:rPr>
      </w:pPr>
      <m:oMath>
        <m:sSup>
          <m:sSupPr>
            <m:ctrlPr>
              <w:rPr>
                <w:rFonts w:ascii="Cambria Math" w:hAnsi="Cambria Math" w:cs="Times New Roman"/>
                <w:i/>
                <w:sz w:val="18"/>
                <w:szCs w:val="18"/>
              </w:rPr>
            </m:ctrlPr>
          </m:sSupPr>
          <m:e>
            <m:r>
              <w:rPr>
                <w:rFonts w:ascii="STIXGeneral-Regular" w:hAnsi="STIXGeneral-Regular" w:cs="STIXGeneral-Regular"/>
                <w:sz w:val="18"/>
                <w:szCs w:val="18"/>
              </w:rPr>
              <m:t>V</m:t>
            </m:r>
          </m:e>
          <m:sup>
            <m:r>
              <w:rPr>
                <w:rFonts w:ascii="STIXGeneral-Regular" w:hAnsi="STIXGeneral-Regular" w:cs="STIXGeneral-Regular"/>
                <w:sz w:val="18"/>
                <w:szCs w:val="18"/>
              </w:rPr>
              <m:t>CG</m:t>
            </m:r>
          </m:sup>
        </m:sSup>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4</m:t>
            </m:r>
          </m:den>
        </m:f>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i</m:t>
            </m:r>
          </m:sub>
          <m:sup/>
          <m:e>
            <m:sSub>
              <m:sSubPr>
                <m:ctrlPr>
                  <w:rPr>
                    <w:rFonts w:ascii="Cambria Math" w:hAnsi="Cambria Math" w:cs="Times New Roman"/>
                    <w:i/>
                    <w:sz w:val="18"/>
                    <w:szCs w:val="18"/>
                  </w:rPr>
                </m:ctrlPr>
              </m:sSubPr>
              <m:e>
                <m:r>
                  <w:rPr>
                    <w:rFonts w:ascii="STIXGeneral-Regular" w:hAnsi="STIXGeneral-Regular" w:cs="STIXGeneral-Regular"/>
                    <w:sz w:val="18"/>
                    <w:szCs w:val="18"/>
                  </w:rPr>
                  <m:t>k</m:t>
                </m:r>
              </m:e>
              <m:sub>
                <m:r>
                  <w:rPr>
                    <w:rFonts w:ascii="STIXGeneral-Regular" w:hAnsi="STIXGeneral-Regular" w:cs="STIXGeneral-Regular"/>
                    <w:sz w:val="18"/>
                    <w:szCs w:val="18"/>
                  </w:rPr>
                  <m:t>b</m:t>
                </m:r>
              </m:sub>
            </m:sSub>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m:rPr>
                                    <m:sty m:val="bi"/>
                                  </m:rPr>
                                  <w:rPr>
                                    <w:rFonts w:ascii="STIXGeneral-Regular" w:hAnsi="STIXGeneral-Regular" w:cs="STIXGeneral-Regular"/>
                                    <w:sz w:val="18"/>
                                    <w:szCs w:val="18"/>
                                  </w:rPr>
                                  <m:t>R</m:t>
                                </m:r>
                              </m:e>
                              <m:sub>
                                <m:r>
                                  <w:rPr>
                                    <w:rFonts w:ascii="STIXGeneral-Regular" w:hAnsi="STIXGeneral-Regular" w:cs="STIXGeneral-Regular"/>
                                    <w:sz w:val="18"/>
                                    <w:szCs w:val="18"/>
                                  </w:rPr>
                                  <m:t>i</m:t>
                                </m:r>
                                <m:r>
                                  <w:rPr>
                                    <w:rFonts w:ascii="Cambria Math" w:hAnsi="Cambria Math" w:cs="Times New Roman"/>
                                    <w:sz w:val="18"/>
                                    <w:szCs w:val="18"/>
                                  </w:rPr>
                                  <m:t>,</m:t>
                                </m:r>
                                <m:r>
                                  <w:rPr>
                                    <w:rFonts w:ascii="STIXGeneral-Regular" w:hAnsi="STIXGeneral-Regular" w:cs="STIXGeneral-Regular"/>
                                    <w:sz w:val="18"/>
                                    <w:szCs w:val="18"/>
                                  </w:rPr>
                                  <m:t>i</m:t>
                                </m:r>
                                <m:r>
                                  <w:rPr>
                                    <w:rFonts w:ascii="Cambria Math" w:hAnsi="Cambria Math" w:cs="Times New Roman"/>
                                    <w:sz w:val="18"/>
                                    <w:szCs w:val="18"/>
                                  </w:rPr>
                                  <m:t>+1</m:t>
                                </m:r>
                              </m:sub>
                            </m:sSub>
                          </m:e>
                        </m:d>
                      </m:e>
                      <m:sup>
                        <m:r>
                          <w:rPr>
                            <w:rFonts w:ascii="Cambria Math" w:hAnsi="Cambria Math" w:cs="Times New Roman"/>
                            <w:sz w:val="18"/>
                            <w:szCs w:val="18"/>
                          </w:rPr>
                          <m:t>2</m:t>
                        </m:r>
                      </m:sup>
                    </m:sSup>
                    <m:r>
                      <w:rPr>
                        <w:rFonts w:ascii="Cambria Math" w:hAnsi="Cambria Math" w:cs="Times New Roman"/>
                        <w:sz w:val="18"/>
                        <w:szCs w:val="18"/>
                      </w:rPr>
                      <m:t>-</m:t>
                    </m:r>
                    <m:sSubSup>
                      <m:sSubSupPr>
                        <m:ctrlPr>
                          <w:rPr>
                            <w:rFonts w:ascii="Cambria Math" w:hAnsi="Cambria Math" w:cs="Times New Roman"/>
                            <w:i/>
                            <w:sz w:val="18"/>
                            <w:szCs w:val="18"/>
                          </w:rPr>
                        </m:ctrlPr>
                      </m:sSubSupPr>
                      <m:e>
                        <m:r>
                          <w:rPr>
                            <w:rFonts w:ascii="STIXGeneral-Regular" w:hAnsi="STIXGeneral-Regular" w:cs="STIXGeneral-Regular"/>
                            <w:sz w:val="18"/>
                            <w:szCs w:val="18"/>
                          </w:rPr>
                          <m:t>d</m:t>
                        </m:r>
                      </m:e>
                      <m:sub>
                        <m:r>
                          <w:rPr>
                            <w:rFonts w:ascii="Cambria Math" w:hAnsi="Cambria Math" w:cs="Times New Roman"/>
                            <w:sz w:val="18"/>
                            <w:szCs w:val="18"/>
                          </w:rPr>
                          <m:t>0</m:t>
                        </m:r>
                      </m:sub>
                      <m:sup>
                        <m:r>
                          <w:rPr>
                            <w:rFonts w:ascii="Cambria Math" w:hAnsi="Cambria Math" w:cs="Times New Roman"/>
                            <w:sz w:val="18"/>
                            <w:szCs w:val="18"/>
                          </w:rPr>
                          <m:t>2</m:t>
                        </m:r>
                      </m:sup>
                    </m:sSubSup>
                  </m:e>
                </m:d>
              </m:e>
              <m:sup>
                <m:r>
                  <w:rPr>
                    <w:rFonts w:ascii="Cambria Math" w:hAnsi="Cambria Math" w:cs="Times New Roman"/>
                    <w:sz w:val="18"/>
                    <w:szCs w:val="18"/>
                  </w:rPr>
                  <m:t>2</m:t>
                </m:r>
              </m:sup>
            </m:sSup>
            <m:r>
              <w:rPr>
                <w:rFonts w:ascii="Cambria Math" w:hAnsi="Cambria Math" w:cs="Times New Roman"/>
                <w:sz w:val="18"/>
                <w:szCs w:val="18"/>
              </w:rPr>
              <m:t>+</m:t>
            </m:r>
            <m:nary>
              <m:naryPr>
                <m:chr m:val="∑"/>
                <m:limLoc m:val="undOvr"/>
                <m:supHide m:val="1"/>
                <m:ctrlPr>
                  <w:rPr>
                    <w:rFonts w:ascii="Cambria Math" w:hAnsi="Cambria Math" w:cs="Times New Roman"/>
                    <w:i/>
                    <w:sz w:val="18"/>
                    <w:szCs w:val="18"/>
                  </w:rPr>
                </m:ctrlPr>
              </m:naryPr>
              <m:sub>
                <m:r>
                  <w:rPr>
                    <w:rFonts w:ascii="STIXGeneral-Regular" w:hAnsi="STIXGeneral-Regular" w:cs="STIXGeneral-Regular"/>
                    <w:sz w:val="18"/>
                    <w:szCs w:val="18"/>
                  </w:rPr>
                  <m:t>j</m:t>
                </m:r>
                <m:r>
                  <w:rPr>
                    <w:rFonts w:ascii="Cambria Math" w:hAnsi="Cambria Math" w:cs="Times New Roman"/>
                    <w:sz w:val="18"/>
                    <w:szCs w:val="18"/>
                  </w:rPr>
                  <m:t>&gt;</m:t>
                </m:r>
                <m:r>
                  <w:rPr>
                    <w:rFonts w:ascii="STIXGeneral-Regular" w:hAnsi="STIXGeneral-Regular" w:cs="STIXGeneral-Regular"/>
                    <w:sz w:val="18"/>
                    <w:szCs w:val="18"/>
                  </w:rPr>
                  <m:t>i</m:t>
                </m:r>
                <m:r>
                  <w:rPr>
                    <w:rFonts w:ascii="Cambria Math" w:hAnsi="Cambria Math" w:cs="Times New Roman"/>
                    <w:sz w:val="18"/>
                    <w:szCs w:val="18"/>
                  </w:rPr>
                  <m:t>+1</m:t>
                </m:r>
              </m:sub>
              <m:sup/>
              <m:e>
                <m:sSub>
                  <m:sSubPr>
                    <m:ctrlPr>
                      <w:rPr>
                        <w:rFonts w:ascii="Cambria Math" w:hAnsi="Cambria Math" w:cs="Times New Roman"/>
                        <w:i/>
                        <w:sz w:val="18"/>
                        <w:szCs w:val="18"/>
                      </w:rPr>
                    </m:ctrlPr>
                  </m:sSubPr>
                  <m:e>
                    <m:r>
                      <w:rPr>
                        <w:rFonts w:ascii="STIXGeneral-Regular" w:hAnsi="STIXGeneral-Regular" w:cs="STIXGeneral-Regular"/>
                        <w:sz w:val="18"/>
                        <w:szCs w:val="18"/>
                      </w:rPr>
                      <m:t>V</m:t>
                    </m:r>
                  </m:e>
                  <m:sub>
                    <m:r>
                      <w:rPr>
                        <w:rFonts w:ascii="Cambria Math" w:hAnsi="Cambria Math" w:cs="Times New Roman"/>
                        <w:sz w:val="18"/>
                        <w:szCs w:val="18"/>
                      </w:rPr>
                      <m:t>0</m:t>
                    </m:r>
                  </m:sub>
                </m:sSub>
                <m:sSup>
                  <m:sSupPr>
                    <m:ctrlPr>
                      <w:rPr>
                        <w:rFonts w:ascii="Cambria Math" w:hAnsi="Cambria Math" w:cs="Times New Roman"/>
                        <w:i/>
                        <w:sz w:val="18"/>
                        <w:szCs w:val="18"/>
                      </w:rPr>
                    </m:ctrlPr>
                  </m:sSupPr>
                  <m:e>
                    <m:d>
                      <m:dPr>
                        <m:begChr m:val="["/>
                        <m:endChr m:val="]"/>
                        <m:ctrlPr>
                          <w:rPr>
                            <w:rFonts w:ascii="Cambria Math" w:hAnsi="Cambria Math" w:cs="Times New Roman"/>
                            <w:i/>
                            <w:sz w:val="18"/>
                            <w:szCs w:val="18"/>
                          </w:rPr>
                        </m:ctrlPr>
                      </m:dPr>
                      <m:e>
                        <m:r>
                          <w:rPr>
                            <w:rFonts w:ascii="Cambria Math" w:hAnsi="Cambria Math" w:cs="Times New Roman"/>
                            <w:sz w:val="18"/>
                            <w:szCs w:val="18"/>
                          </w:rPr>
                          <m:t>1-</m:t>
                        </m:r>
                        <m:sSup>
                          <m:sSupPr>
                            <m:ctrlPr>
                              <w:rPr>
                                <w:rFonts w:ascii="Cambria Math" w:hAnsi="Cambria Math" w:cs="Times New Roman"/>
                                <w:i/>
                                <w:sz w:val="18"/>
                                <w:szCs w:val="18"/>
                              </w:rPr>
                            </m:ctrlPr>
                          </m:sSupPr>
                          <m:e>
                            <m:r>
                              <w:rPr>
                                <w:rFonts w:ascii="STIXGeneral-Regular" w:hAnsi="STIXGeneral-Regular" w:cs="STIXGeneral-Regular"/>
                                <w:sz w:val="18"/>
                                <w:szCs w:val="18"/>
                              </w:rPr>
                              <m:t>e</m:t>
                            </m:r>
                          </m:e>
                          <m:sup>
                            <m:r>
                              <w:rPr>
                                <w:rFonts w:ascii="Cambria Math" w:hAnsi="Cambria Math" w:cs="Times New Roman"/>
                                <w:sz w:val="18"/>
                                <w:szCs w:val="18"/>
                              </w:rPr>
                              <m:t>-</m:t>
                            </m:r>
                            <m:r>
                              <w:rPr>
                                <w:rFonts w:ascii="STIXGeneral-Regular" w:hAnsi="STIXGeneral-Regular" w:cs="STIXGeneral-Regular"/>
                                <w:sz w:val="18"/>
                                <w:szCs w:val="18"/>
                              </w:rPr>
                              <m:t>B</m:t>
                            </m:r>
                            <m:d>
                              <m:dPr>
                                <m:ctrlPr>
                                  <w:rPr>
                                    <w:rFonts w:ascii="Cambria Math" w:hAnsi="Cambria Math" w:cs="Times New Roman"/>
                                    <w:i/>
                                    <w:sz w:val="18"/>
                                    <w:szCs w:val="18"/>
                                  </w:rPr>
                                </m:ctrlPr>
                              </m:dPr>
                              <m:e>
                                <m:d>
                                  <m:dPr>
                                    <m:begChr m:val="|"/>
                                    <m:endChr m:val="|"/>
                                    <m:ctrlPr>
                                      <w:rPr>
                                        <w:rFonts w:ascii="Cambria Math" w:hAnsi="Cambria Math" w:cs="Times New Roman"/>
                                        <w:i/>
                                        <w:sz w:val="18"/>
                                        <w:szCs w:val="18"/>
                                      </w:rPr>
                                    </m:ctrlPr>
                                  </m:dPr>
                                  <m:e>
                                    <m:sSub>
                                      <m:sSubPr>
                                        <m:ctrlPr>
                                          <w:rPr>
                                            <w:rFonts w:ascii="Cambria Math" w:hAnsi="Cambria Math" w:cs="Times New Roman"/>
                                            <w:i/>
                                            <w:sz w:val="18"/>
                                            <w:szCs w:val="18"/>
                                          </w:rPr>
                                        </m:ctrlPr>
                                      </m:sSubPr>
                                      <m:e>
                                        <m:r>
                                          <m:rPr>
                                            <m:sty m:val="bi"/>
                                          </m:rPr>
                                          <w:rPr>
                                            <w:rFonts w:ascii="STIXGeneral-Regular" w:hAnsi="STIXGeneral-Regular" w:cs="STIXGeneral-Regular"/>
                                            <w:sz w:val="18"/>
                                            <w:szCs w:val="18"/>
                                          </w:rPr>
                                          <m:t>R</m:t>
                                        </m:r>
                                      </m:e>
                                      <m:sub>
                                        <m:r>
                                          <w:rPr>
                                            <w:rFonts w:ascii="STIXGeneral-Regular" w:hAnsi="STIXGeneral-Regular" w:cs="STIXGeneral-Regular"/>
                                            <w:sz w:val="18"/>
                                            <w:szCs w:val="18"/>
                                          </w:rPr>
                                          <m:t>ij</m:t>
                                        </m:r>
                                      </m:sub>
                                    </m:sSub>
                                  </m:e>
                                </m:d>
                                <m:r>
                                  <w:rPr>
                                    <w:rFonts w:ascii="Cambria Math" w:hAnsi="Cambria Math" w:cs="Times New Roman"/>
                                    <w:sz w:val="18"/>
                                    <w:szCs w:val="18"/>
                                  </w:rPr>
                                  <m:t>-</m:t>
                                </m:r>
                                <m:sSub>
                                  <m:sSubPr>
                                    <m:ctrlPr>
                                      <w:rPr>
                                        <w:rFonts w:ascii="Cambria Math" w:hAnsi="Cambria Math" w:cs="Times New Roman"/>
                                        <w:i/>
                                        <w:sz w:val="18"/>
                                        <w:szCs w:val="18"/>
                                      </w:rPr>
                                    </m:ctrlPr>
                                  </m:sSubPr>
                                  <m:e>
                                    <m:r>
                                      <w:rPr>
                                        <w:rFonts w:ascii="STIXGeneral-Regular" w:hAnsi="STIXGeneral-Regular" w:cs="STIXGeneral-Regular"/>
                                        <w:sz w:val="18"/>
                                        <w:szCs w:val="18"/>
                                      </w:rPr>
                                      <m:t>b</m:t>
                                    </m:r>
                                  </m:e>
                                  <m:sub>
                                    <m:r>
                                      <w:rPr>
                                        <w:rFonts w:ascii="STIXGeneral-Regular" w:hAnsi="STIXGeneral-Regular" w:cs="STIXGeneral-Regular"/>
                                        <w:sz w:val="18"/>
                                        <w:szCs w:val="18"/>
                                      </w:rPr>
                                      <m:t>ij</m:t>
                                    </m:r>
                                  </m:sub>
                                </m:sSub>
                              </m:e>
                            </m:d>
                          </m:sup>
                        </m:sSup>
                      </m:e>
                    </m:d>
                  </m:e>
                  <m:sup>
                    <m:r>
                      <w:rPr>
                        <w:rFonts w:ascii="Cambria Math" w:hAnsi="Cambria Math" w:cs="Times New Roman"/>
                        <w:sz w:val="18"/>
                        <w:szCs w:val="18"/>
                      </w:rPr>
                      <m:t>2</m:t>
                    </m:r>
                  </m:sup>
                </m:sSup>
              </m:e>
            </m:nary>
          </m:e>
        </m:nary>
      </m:oMath>
      <w:r w:rsidR="0037395D" w:rsidRPr="00D421A1">
        <w:rPr>
          <w:rFonts w:ascii="Times New Roman" w:hAnsi="Times New Roman" w:cs="Times New Roman"/>
          <w:sz w:val="18"/>
          <w:szCs w:val="18"/>
        </w:rPr>
        <w:t xml:space="preserve"> </w:t>
      </w:r>
      <w:r w:rsidR="004E1DE9" w:rsidRPr="00D421A1">
        <w:rPr>
          <w:rFonts w:ascii="Times New Roman" w:hAnsi="Times New Roman" w:cs="Times New Roman"/>
          <w:sz w:val="18"/>
          <w:szCs w:val="18"/>
        </w:rPr>
        <w:t xml:space="preserve"> </w:t>
      </w:r>
      <w:r w:rsidR="002761DD" w:rsidRPr="00D421A1">
        <w:rPr>
          <w:rFonts w:ascii="Times New Roman" w:hAnsi="Times New Roman" w:cs="Times New Roman"/>
          <w:sz w:val="18"/>
          <w:szCs w:val="18"/>
        </w:rPr>
        <w:t xml:space="preserve">                           (3.20</w:t>
      </w:r>
      <w:r w:rsidR="004E1DE9" w:rsidRPr="00D421A1">
        <w:rPr>
          <w:rFonts w:ascii="Times New Roman" w:hAnsi="Times New Roman" w:cs="Times New Roman"/>
          <w:sz w:val="18"/>
          <w:szCs w:val="18"/>
        </w:rPr>
        <w:t>)</w:t>
      </w:r>
    </w:p>
    <w:p w14:paraId="38355262" w14:textId="77777777" w:rsidR="0037395D" w:rsidRPr="00D421A1" w:rsidRDefault="0037395D" w:rsidP="004E6E37">
      <w:pPr>
        <w:spacing w:line="276" w:lineRule="auto"/>
        <w:jc w:val="both"/>
        <w:rPr>
          <w:rFonts w:ascii="Times New Roman" w:hAnsi="Times New Roman" w:cs="Times New Roman"/>
          <w:sz w:val="18"/>
          <w:szCs w:val="18"/>
        </w:rPr>
      </w:pPr>
    </w:p>
    <w:p w14:paraId="70A63B03" w14:textId="77777777" w:rsidR="0037395D" w:rsidRPr="00D421A1" w:rsidRDefault="0037395D" w:rsidP="004E6E37">
      <w:pPr>
        <w:spacing w:line="276" w:lineRule="auto"/>
        <w:jc w:val="both"/>
        <w:rPr>
          <w:rFonts w:ascii="Times New Roman" w:hAnsi="Times New Roman" w:cs="Times New Roman"/>
          <w:sz w:val="18"/>
          <w:szCs w:val="18"/>
        </w:rPr>
      </w:pPr>
    </w:p>
    <w:p w14:paraId="3432D1E2" w14:textId="42C2481D" w:rsidR="0037395D" w:rsidRPr="00D421A1" w:rsidRDefault="0037395D" w:rsidP="0037395D">
      <w:pPr>
        <w:spacing w:line="276" w:lineRule="auto"/>
        <w:jc w:val="both"/>
        <w:rPr>
          <w:rFonts w:ascii="Times New Roman" w:hAnsi="Times New Roman" w:cs="Times New Roman"/>
          <w:sz w:val="18"/>
          <w:szCs w:val="18"/>
        </w:rPr>
      </w:pPr>
      <w:proofErr w:type="gramStart"/>
      <w:r w:rsidRPr="00D421A1">
        <w:rPr>
          <w:rFonts w:ascii="Times New Roman" w:hAnsi="Times New Roman" w:cs="Times New Roman"/>
          <w:sz w:val="18"/>
          <w:szCs w:val="18"/>
        </w:rPr>
        <w:t>with</w:t>
      </w:r>
      <w:proofErr w:type="gramEnd"/>
      <w:r w:rsidRPr="00D421A1">
        <w:rPr>
          <w:rFonts w:ascii="Times New Roman" w:hAnsi="Times New Roman" w:cs="Times New Roman"/>
          <w:sz w:val="18"/>
          <w:szCs w:val="18"/>
        </w:rPr>
        <w:t xml:space="preserve"> </w:t>
      </w:r>
      <w:r w:rsidRPr="00D421A1">
        <w:rPr>
          <w:rFonts w:ascii="Times New Roman" w:hAnsi="Times New Roman" w:cs="Times New Roman"/>
          <w:b/>
          <w:i/>
          <w:sz w:val="18"/>
          <w:szCs w:val="18"/>
        </w:rPr>
        <w:t>R</w:t>
      </w:r>
      <w:r w:rsidRPr="00D421A1">
        <w:rPr>
          <w:rFonts w:ascii="Times New Roman" w:hAnsi="Times New Roman" w:cs="Times New Roman"/>
          <w:i/>
          <w:sz w:val="18"/>
          <w:szCs w:val="18"/>
          <w:vertAlign w:val="subscript"/>
        </w:rPr>
        <w:t>i,i+1</w:t>
      </w:r>
      <w:r w:rsidRPr="00D421A1">
        <w:rPr>
          <w:rFonts w:ascii="Times New Roman" w:hAnsi="Times New Roman" w:cs="Times New Roman"/>
          <w:i/>
          <w:sz w:val="18"/>
          <w:szCs w:val="18"/>
        </w:rPr>
        <w:t xml:space="preserve"> </w:t>
      </w:r>
      <w:r w:rsidRPr="00D421A1">
        <w:rPr>
          <w:rFonts w:ascii="Times New Roman" w:hAnsi="Times New Roman" w:cs="Times New Roman"/>
          <w:sz w:val="18"/>
          <w:szCs w:val="18"/>
        </w:rPr>
        <w:t xml:space="preserve">and </w:t>
      </w:r>
      <w:r w:rsidRPr="00D421A1">
        <w:rPr>
          <w:rFonts w:ascii="Times New Roman" w:hAnsi="Times New Roman" w:cs="Times New Roman"/>
          <w:i/>
          <w:sz w:val="18"/>
          <w:szCs w:val="18"/>
        </w:rPr>
        <w:t>d</w:t>
      </w:r>
      <w:r w:rsidRPr="00D421A1">
        <w:rPr>
          <w:rFonts w:ascii="Times New Roman" w:hAnsi="Times New Roman" w:cs="Times New Roman"/>
          <w:i/>
          <w:sz w:val="18"/>
          <w:szCs w:val="18"/>
          <w:vertAlign w:val="subscript"/>
        </w:rPr>
        <w:t xml:space="preserve">0 </w:t>
      </w:r>
      <w:r w:rsidRPr="00D421A1">
        <w:rPr>
          <w:rFonts w:ascii="Times New Roman" w:hAnsi="Times New Roman" w:cs="Times New Roman"/>
          <w:i/>
          <w:sz w:val="18"/>
          <w:szCs w:val="18"/>
        </w:rPr>
        <w:t xml:space="preserve"> </w:t>
      </w:r>
      <w:r w:rsidRPr="00D421A1">
        <w:rPr>
          <w:rFonts w:ascii="Times New Roman" w:hAnsi="Times New Roman" w:cs="Times New Roman"/>
          <w:sz w:val="18"/>
          <w:szCs w:val="18"/>
        </w:rPr>
        <w:t>being the distance of two consecutive CG particles and the average distance of two C</w:t>
      </w:r>
      <w:r w:rsidRPr="00D421A1">
        <w:rPr>
          <w:rFonts w:ascii="Symbol" w:hAnsi="Symbol" w:cs="Times New Roman"/>
          <w:sz w:val="18"/>
          <w:szCs w:val="18"/>
        </w:rPr>
        <w:t></w:t>
      </w:r>
      <w:r w:rsidRPr="00D421A1">
        <w:rPr>
          <w:rFonts w:ascii="Times New Roman" w:hAnsi="Times New Roman" w:cs="Times New Roman"/>
          <w:sz w:val="18"/>
          <w:szCs w:val="18"/>
        </w:rPr>
        <w:t xml:space="preserve">’s in a peptide bond, respectively; while </w:t>
      </w:r>
      <w:proofErr w:type="spellStart"/>
      <w:r w:rsidRPr="00D421A1">
        <w:rPr>
          <w:rFonts w:ascii="Times New Roman" w:hAnsi="Times New Roman" w:cs="Times New Roman"/>
          <w:b/>
          <w:i/>
          <w:sz w:val="18"/>
          <w:szCs w:val="18"/>
        </w:rPr>
        <w:t>R</w:t>
      </w:r>
      <w:r w:rsidRPr="00D421A1">
        <w:rPr>
          <w:rFonts w:ascii="Times New Roman" w:hAnsi="Times New Roman" w:cs="Times New Roman"/>
          <w:i/>
          <w:sz w:val="18"/>
          <w:szCs w:val="18"/>
          <w:vertAlign w:val="subscript"/>
        </w:rPr>
        <w:t>ij</w:t>
      </w:r>
      <w:proofErr w:type="spellEnd"/>
      <w:r w:rsidRPr="00D421A1">
        <w:rPr>
          <w:rFonts w:ascii="Times New Roman" w:hAnsi="Times New Roman" w:cs="Times New Roman"/>
          <w:i/>
          <w:sz w:val="18"/>
          <w:szCs w:val="18"/>
        </w:rPr>
        <w:t xml:space="preserve"> </w:t>
      </w:r>
      <w:r w:rsidRPr="00D421A1">
        <w:rPr>
          <w:rFonts w:ascii="Times New Roman" w:hAnsi="Times New Roman" w:cs="Times New Roman"/>
          <w:sz w:val="18"/>
          <w:szCs w:val="18"/>
        </w:rPr>
        <w:t xml:space="preserve">and </w:t>
      </w:r>
      <w:proofErr w:type="spellStart"/>
      <w:r w:rsidRPr="00D421A1">
        <w:rPr>
          <w:rFonts w:ascii="Times New Roman" w:hAnsi="Times New Roman" w:cs="Times New Roman"/>
          <w:i/>
          <w:sz w:val="18"/>
          <w:szCs w:val="18"/>
        </w:rPr>
        <w:t>b</w:t>
      </w:r>
      <w:r w:rsidRPr="00D421A1">
        <w:rPr>
          <w:rFonts w:ascii="Times New Roman" w:hAnsi="Times New Roman" w:cs="Times New Roman"/>
          <w:i/>
          <w:sz w:val="18"/>
          <w:szCs w:val="18"/>
          <w:vertAlign w:val="subscript"/>
        </w:rPr>
        <w:t>ij</w:t>
      </w:r>
      <w:proofErr w:type="spellEnd"/>
      <w:r w:rsidRPr="00D421A1">
        <w:rPr>
          <w:rFonts w:ascii="Times New Roman" w:hAnsi="Times New Roman" w:cs="Times New Roman"/>
          <w:i/>
          <w:sz w:val="18"/>
          <w:szCs w:val="18"/>
        </w:rPr>
        <w:t xml:space="preserve"> </w:t>
      </w:r>
      <w:r w:rsidRPr="00D421A1">
        <w:rPr>
          <w:rFonts w:ascii="Times New Roman" w:hAnsi="Times New Roman" w:cs="Times New Roman"/>
          <w:sz w:val="18"/>
          <w:szCs w:val="18"/>
        </w:rPr>
        <w:t xml:space="preserve">represent the distances of two non consecutive CG particles, and the corresponding equilibrium distance. Coupling between the atomistic </w:t>
      </w:r>
      <w:r w:rsidR="009141D9">
        <w:rPr>
          <w:rFonts w:ascii="Times New Roman" w:hAnsi="Times New Roman" w:cs="Times New Roman"/>
          <w:sz w:val="18"/>
          <w:szCs w:val="18"/>
        </w:rPr>
        <w:t xml:space="preserve">and CG parts is mediated by a </w:t>
      </w:r>
      <w:proofErr w:type="gramStart"/>
      <w:r w:rsidR="009141D9">
        <w:rPr>
          <w:rFonts w:ascii="Times New Roman" w:hAnsi="Times New Roman" w:cs="Times New Roman"/>
          <w:sz w:val="18"/>
          <w:szCs w:val="18"/>
        </w:rPr>
        <w:t xml:space="preserve">6 </w:t>
      </w:r>
      <w:r w:rsidRPr="00D421A1">
        <w:rPr>
          <w:rFonts w:ascii="Times New Roman" w:hAnsi="Times New Roman" w:cs="Times New Roman"/>
          <w:sz w:val="18"/>
          <w:szCs w:val="18"/>
        </w:rPr>
        <w:t>Å</w:t>
      </w:r>
      <w:proofErr w:type="gramEnd"/>
      <w:r w:rsidRPr="00D421A1">
        <w:rPr>
          <w:rFonts w:ascii="Times New Roman" w:hAnsi="Times New Roman" w:cs="Times New Roman"/>
          <w:sz w:val="18"/>
          <w:szCs w:val="18"/>
        </w:rPr>
        <w:t xml:space="preserve"> thick interface shell around the atomistic portion of the system. This region maintains its all-atom details, and interacts through it with the proper all-atom portion; on the other hand, the centre of mass of each residue present in this region is connected to the elastic network and responds mechanically to it. </w:t>
      </w:r>
    </w:p>
    <w:p w14:paraId="1CAAA53E" w14:textId="07120702" w:rsidR="0037395D" w:rsidRPr="00D421A1" w:rsidRDefault="0037395D"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Different studies proved that the model is capable of describing thermal fluctuations of the protein scaffold with the same accuracy of pure elastic network models. Moreover, the atomistic region responds to the mechanical strain induced by the same fluctuations consistently with what observed in all-atom simulations.</w:t>
      </w:r>
      <w:hyperlink w:anchor="_ENREF_145" w:tooltip="Carnevale, 2009 #291" w:history="1">
        <w:r w:rsidR="00E91EF1">
          <w:rPr>
            <w:rFonts w:ascii="Times New Roman" w:hAnsi="Times New Roman" w:cs="Times New Roman"/>
            <w:sz w:val="18"/>
            <w:szCs w:val="18"/>
          </w:rPr>
          <w:fldChar w:fldCharType="begin">
            <w:fldData xml:space="preserve">PEVuZE5vdGU+PENpdGU+PEF1dGhvcj5DYXJuZXZhbGU8L0F1dGhvcj48WWVhcj4yMDA5PC9ZZWFy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PEVuZE5vdGU+PENpdGU+PEF1dGhvcj5DYXJuZXZhbGU8L0F1dGhvcj48WWVhcj4yMDA5PC9ZZWFy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145-147</w:t>
        </w:r>
        <w:r w:rsidR="00E91EF1">
          <w:rPr>
            <w:rFonts w:ascii="Times New Roman" w:hAnsi="Times New Roman" w:cs="Times New Roman"/>
            <w:sz w:val="18"/>
            <w:szCs w:val="18"/>
          </w:rPr>
          <w:fldChar w:fldCharType="end"/>
        </w:r>
      </w:hyperlink>
    </w:p>
    <w:p w14:paraId="599202B4" w14:textId="77777777" w:rsidR="008B7EBF" w:rsidRPr="00D421A1" w:rsidRDefault="0037395D" w:rsidP="008B7EBF">
      <w:pPr>
        <w:keepNext/>
        <w:spacing w:line="276" w:lineRule="auto"/>
        <w:jc w:val="both"/>
      </w:pPr>
      <w:r w:rsidRPr="00D421A1">
        <w:rPr>
          <w:rFonts w:ascii="Times New Roman" w:hAnsi="Times New Roman" w:cs="Times New Roman"/>
          <w:sz w:val="18"/>
          <w:szCs w:val="18"/>
        </w:rPr>
        <w:t>The absence of direct coupling between the all-atom and the CG parts constitutes the major drawback of the model. In fact, several proteins are characterized by strong long-</w:t>
      </w:r>
      <w:r w:rsidRPr="00D421A1">
        <w:rPr>
          <w:rFonts w:ascii="Times New Roman" w:hAnsi="Times New Roman" w:cs="Times New Roman"/>
          <w:sz w:val="18"/>
          <w:szCs w:val="18"/>
        </w:rPr>
        <w:lastRenderedPageBreak/>
        <w:t xml:space="preserve">range electrostatic potential, which influences local properties like the </w:t>
      </w:r>
      <w:proofErr w:type="spellStart"/>
      <w:r w:rsidRPr="00D421A1">
        <w:rPr>
          <w:rFonts w:ascii="Times New Roman" w:hAnsi="Times New Roman" w:cs="Times New Roman"/>
          <w:sz w:val="18"/>
          <w:szCs w:val="18"/>
        </w:rPr>
        <w:t>pK</w:t>
      </w:r>
      <w:r w:rsidRPr="00D421A1">
        <w:rPr>
          <w:rFonts w:ascii="Times New Roman" w:hAnsi="Times New Roman" w:cs="Times New Roman"/>
          <w:sz w:val="18"/>
          <w:szCs w:val="18"/>
          <w:vertAlign w:val="subscript"/>
        </w:rPr>
        <w:t>a</w:t>
      </w:r>
      <w:proofErr w:type="spellEnd"/>
      <w:r w:rsidRPr="00D421A1">
        <w:rPr>
          <w:rFonts w:ascii="Times New Roman" w:hAnsi="Times New Roman" w:cs="Times New Roman"/>
          <w:sz w:val="18"/>
          <w:szCs w:val="18"/>
        </w:rPr>
        <w:t xml:space="preserve"> of </w:t>
      </w:r>
      <w:proofErr w:type="spellStart"/>
      <w:r w:rsidRPr="00D421A1">
        <w:rPr>
          <w:rFonts w:ascii="Times New Roman" w:hAnsi="Times New Roman" w:cs="Times New Roman"/>
          <w:sz w:val="18"/>
          <w:szCs w:val="18"/>
        </w:rPr>
        <w:t>titrable</w:t>
      </w:r>
      <w:proofErr w:type="spellEnd"/>
      <w:r w:rsidRPr="00D421A1">
        <w:rPr>
          <w:rFonts w:ascii="Times New Roman" w:hAnsi="Times New Roman" w:cs="Times New Roman"/>
          <w:sz w:val="18"/>
          <w:szCs w:val="18"/>
        </w:rPr>
        <w:t xml:space="preserve"> </w:t>
      </w:r>
      <w:r w:rsidR="008B7EBF" w:rsidRPr="00D421A1">
        <w:rPr>
          <w:noProof/>
          <w:lang w:val="en-US"/>
        </w:rPr>
        <w:drawing>
          <wp:inline distT="0" distB="0" distL="0" distR="0" wp14:anchorId="3C9D390A" wp14:editId="76A20DCB">
            <wp:extent cx="4104005" cy="3079117"/>
            <wp:effectExtent l="0" t="0" r="10795" b="0"/>
            <wp:docPr id="12" name="Picture 12" descr="Macintosh HD:Users:cascio:Dropbox:RSC_book:Figures:figureMMCGdipol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cio:Dropbox:RSC_book:Figures:figureMMCGdipoli.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4005" cy="3079117"/>
                    </a:xfrm>
                    <a:prstGeom prst="rect">
                      <a:avLst/>
                    </a:prstGeom>
                    <a:noFill/>
                    <a:ln>
                      <a:noFill/>
                    </a:ln>
                  </pic:spPr>
                </pic:pic>
              </a:graphicData>
            </a:graphic>
          </wp:inline>
        </w:drawing>
      </w:r>
    </w:p>
    <w:p w14:paraId="517EA2A9" w14:textId="175EA938" w:rsidR="008B7EBF" w:rsidRPr="00D421A1" w:rsidRDefault="008B7EBF" w:rsidP="008B7EBF">
      <w:pPr>
        <w:pStyle w:val="Caption"/>
        <w:jc w:val="both"/>
      </w:pPr>
      <w:r w:rsidRPr="00D421A1">
        <w:rPr>
          <w:b w:val="0"/>
          <w:i/>
          <w:color w:val="000000" w:themeColor="text1"/>
        </w:rPr>
        <w:t xml:space="preserve">Figure </w:t>
      </w:r>
      <w:r w:rsidRPr="00D421A1">
        <w:rPr>
          <w:b w:val="0"/>
          <w:i/>
          <w:color w:val="000000" w:themeColor="text1"/>
        </w:rPr>
        <w:fldChar w:fldCharType="begin"/>
      </w:r>
      <w:r w:rsidRPr="00D421A1">
        <w:rPr>
          <w:b w:val="0"/>
          <w:i/>
          <w:color w:val="000000" w:themeColor="text1"/>
        </w:rPr>
        <w:instrText xml:space="preserve"> SEQ Figure \* ARABIC </w:instrText>
      </w:r>
      <w:r w:rsidRPr="00D421A1">
        <w:rPr>
          <w:b w:val="0"/>
          <w:i/>
          <w:color w:val="000000" w:themeColor="text1"/>
        </w:rPr>
        <w:fldChar w:fldCharType="separate"/>
      </w:r>
      <w:r w:rsidR="00F94D42">
        <w:rPr>
          <w:b w:val="0"/>
          <w:i/>
          <w:noProof/>
          <w:color w:val="000000" w:themeColor="text1"/>
        </w:rPr>
        <w:t>8</w:t>
      </w:r>
      <w:r w:rsidRPr="00D421A1">
        <w:rPr>
          <w:b w:val="0"/>
          <w:i/>
          <w:color w:val="000000" w:themeColor="text1"/>
        </w:rPr>
        <w:fldChar w:fldCharType="end"/>
      </w:r>
      <w:proofErr w:type="gramStart"/>
      <w:r w:rsidRPr="00D421A1">
        <w:t xml:space="preserve"> </w:t>
      </w:r>
      <w:r w:rsidRPr="00D421A1">
        <w:rPr>
          <w:color w:val="auto"/>
        </w:rPr>
        <w:t>Topological reconstruction</w:t>
      </w:r>
      <w:proofErr w:type="gramEnd"/>
      <w:r w:rsidRPr="00D421A1">
        <w:rPr>
          <w:color w:val="auto"/>
        </w:rPr>
        <w:t xml:space="preserve"> of the backbone dipoles from ref. </w:t>
      </w:r>
      <w:hyperlink w:anchor="_ENREF_148" w:tooltip="Cascella, 2008 #280" w:history="1">
        <w:r w:rsidR="00E91EF1">
          <w:rPr>
            <w:color w:val="auto"/>
          </w:rPr>
          <w:fldChar w:fldCharType="begin">
            <w:fldData xml:space="preserve">PEVuZE5vdGU+PENpdGU+PEF1dGhvcj5DYXNjZWxsYTwvQXV0aG9yPjxZZWFyPjIwMDg8L1llYXI+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</w:fldData>
          </w:fldChar>
        </w:r>
        <w:r w:rsidR="00E91EF1">
          <w:rPr>
            <w:color w:val="auto"/>
          </w:rPr>
          <w:instrText xml:space="preserve"> ADDIN EN.CITE </w:instrText>
        </w:r>
        <w:r w:rsidR="00E91EF1">
          <w:rPr>
            <w:color w:val="auto"/>
          </w:rPr>
          <w:fldChar w:fldCharType="begin">
            <w:fldData xml:space="preserve">PEVuZE5vdGU+PENpdGU+PEF1dGhvcj5DYXNjZWxsYTwvQXV0aG9yPjxZZWFyPjIwMDg8L1llYXI+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</w:fldData>
          </w:fldChar>
        </w:r>
        <w:r w:rsidR="00E91EF1">
          <w:rPr>
            <w:color w:val="auto"/>
          </w:rPr>
          <w:instrText xml:space="preserve"> ADDIN EN.CITE.DATA </w:instrText>
        </w:r>
        <w:r w:rsidR="00E91EF1">
          <w:rPr>
            <w:color w:val="auto"/>
          </w:rPr>
        </w:r>
        <w:r w:rsidR="00E91EF1">
          <w:rPr>
            <w:color w:val="auto"/>
          </w:rPr>
          <w:fldChar w:fldCharType="end"/>
        </w:r>
        <w:r w:rsidR="00E91EF1">
          <w:rPr>
            <w:color w:val="auto"/>
          </w:rPr>
        </w:r>
        <w:r w:rsidR="00E91EF1">
          <w:rPr>
            <w:color w:val="auto"/>
          </w:rPr>
          <w:fldChar w:fldCharType="separate"/>
        </w:r>
        <w:r w:rsidR="00E91EF1" w:rsidRPr="00E91EF1">
          <w:rPr>
            <w:noProof/>
            <w:color w:val="auto"/>
            <w:vertAlign w:val="superscript"/>
          </w:rPr>
          <w:t>148</w:t>
        </w:r>
        <w:r w:rsidR="00E91EF1">
          <w:rPr>
            <w:color w:val="auto"/>
          </w:rPr>
          <w:fldChar w:fldCharType="end"/>
        </w:r>
      </w:hyperlink>
      <w:r w:rsidRPr="00D421A1">
        <w:rPr>
          <w:color w:val="auto"/>
        </w:rPr>
        <w:t xml:space="preserve">. </w:t>
      </w:r>
      <w:r w:rsidRPr="00D421A1">
        <w:rPr>
          <w:b w:val="0"/>
          <w:i/>
          <w:color w:val="auto"/>
        </w:rPr>
        <w:t>Top inset</w:t>
      </w:r>
      <w:r w:rsidRPr="00D421A1">
        <w:rPr>
          <w:b w:val="0"/>
          <w:color w:val="auto"/>
        </w:rPr>
        <w:t>: the relative orientation (</w:t>
      </w:r>
      <w:r w:rsidRPr="00D421A1">
        <w:rPr>
          <w:rFonts w:ascii="Symbol" w:hAnsi="Symbol"/>
          <w:b w:val="0"/>
          <w:i/>
          <w:color w:val="auto"/>
        </w:rPr>
        <w:t></w:t>
      </w:r>
      <w:r w:rsidRPr="00D421A1">
        <w:rPr>
          <w:b w:val="0"/>
          <w:color w:val="auto"/>
        </w:rPr>
        <w:t xml:space="preserve">) of a backbone dipole </w:t>
      </w:r>
      <w:r w:rsidRPr="00D421A1">
        <w:rPr>
          <w:rFonts w:ascii="Symbol" w:hAnsi="Symbol"/>
          <w:b w:val="0"/>
          <w:i/>
          <w:color w:val="auto"/>
        </w:rPr>
        <w:t></w:t>
      </w:r>
      <w:r w:rsidRPr="00D421A1">
        <w:rPr>
          <w:b w:val="0"/>
          <w:color w:val="auto"/>
        </w:rPr>
        <w:t xml:space="preserve"> with respect to the internal reference system by three consecutive C</w:t>
      </w:r>
      <w:r w:rsidRPr="00D421A1">
        <w:rPr>
          <w:rFonts w:ascii="Symbol" w:hAnsi="Symbol"/>
          <w:b w:val="0"/>
          <w:color w:val="auto"/>
        </w:rPr>
        <w:t></w:t>
      </w:r>
      <w:r w:rsidRPr="00D421A1">
        <w:rPr>
          <w:b w:val="0"/>
          <w:color w:val="auto"/>
        </w:rPr>
        <w:t xml:space="preserve">’s is determined by the angle </w:t>
      </w:r>
      <w:r w:rsidRPr="00D421A1">
        <w:rPr>
          <w:rFonts w:ascii="Symbol" w:hAnsi="Symbol"/>
          <w:b w:val="0"/>
          <w:i/>
          <w:color w:val="auto"/>
        </w:rPr>
        <w:t></w:t>
      </w:r>
      <w:r w:rsidRPr="00D421A1">
        <w:rPr>
          <w:rFonts w:ascii="Symbol" w:hAnsi="Symbol"/>
          <w:b w:val="0"/>
          <w:color w:val="auto"/>
        </w:rPr>
        <w:t></w:t>
      </w:r>
      <w:r w:rsidRPr="00D421A1">
        <w:rPr>
          <w:rFonts w:ascii="Symbol" w:hAnsi="Symbol"/>
          <w:b w:val="0"/>
          <w:color w:val="auto"/>
        </w:rPr>
        <w:t></w:t>
      </w:r>
      <w:r w:rsidRPr="00D421A1">
        <w:rPr>
          <w:b w:val="0"/>
          <w:color w:val="auto"/>
        </w:rPr>
        <w:t xml:space="preserve">according to the relationship represented in the </w:t>
      </w:r>
      <w:r w:rsidRPr="00D421A1">
        <w:rPr>
          <w:b w:val="0"/>
          <w:i/>
          <w:color w:val="auto"/>
        </w:rPr>
        <w:t>right inset.</w:t>
      </w:r>
      <w:r w:rsidRPr="00D421A1">
        <w:rPr>
          <w:b w:val="0"/>
          <w:color w:val="auto"/>
        </w:rPr>
        <w:t xml:space="preserve"> The stars indicate statistical distribution of </w:t>
      </w:r>
      <w:r w:rsidRPr="00D421A1">
        <w:rPr>
          <w:b w:val="0"/>
          <w:i/>
          <w:color w:val="auto"/>
        </w:rPr>
        <w:t>(</w:t>
      </w:r>
      <w:r w:rsidRPr="00D421A1">
        <w:rPr>
          <w:rFonts w:ascii="Symbol" w:hAnsi="Symbol"/>
          <w:b w:val="0"/>
          <w:i/>
          <w:color w:val="auto"/>
        </w:rPr>
        <w:t></w:t>
      </w:r>
      <w:r w:rsidRPr="00D421A1">
        <w:rPr>
          <w:rFonts w:ascii="Symbol" w:hAnsi="Symbol"/>
          <w:b w:val="0"/>
          <w:i/>
          <w:color w:val="auto"/>
        </w:rPr>
        <w:t></w:t>
      </w:r>
      <w:r w:rsidRPr="00D421A1">
        <w:rPr>
          <w:rFonts w:ascii="Symbol" w:hAnsi="Symbol"/>
          <w:b w:val="0"/>
          <w:i/>
          <w:color w:val="auto"/>
        </w:rPr>
        <w:t></w:t>
      </w:r>
      <w:r w:rsidRPr="00D421A1">
        <w:rPr>
          <w:b w:val="0"/>
          <w:i/>
          <w:color w:val="auto"/>
        </w:rPr>
        <w:t>)</w:t>
      </w:r>
      <w:r w:rsidRPr="00D421A1">
        <w:rPr>
          <w:b w:val="0"/>
          <w:color w:val="auto"/>
        </w:rPr>
        <w:t xml:space="preserve"> angles from the PDB databank (green= helical coiling, yellow=extended structures). </w:t>
      </w:r>
      <w:r w:rsidRPr="00D421A1">
        <w:rPr>
          <w:b w:val="0"/>
          <w:i/>
          <w:color w:val="auto"/>
        </w:rPr>
        <w:t>Main graph:</w:t>
      </w:r>
      <w:r w:rsidRPr="00D421A1">
        <w:rPr>
          <w:b w:val="0"/>
          <w:color w:val="auto"/>
        </w:rPr>
        <w:t xml:space="preserve"> macromolecular electrostatic dipole along the longitudinal axis of a helical peptide undergoing unfolding by application of a longitudinal stretching force.  The black line represents the estimate of the macromolecular dipole from an AA </w:t>
      </w:r>
      <w:proofErr w:type="gramStart"/>
      <w:r w:rsidRPr="00D421A1">
        <w:rPr>
          <w:b w:val="0"/>
          <w:color w:val="auto"/>
        </w:rPr>
        <w:t>model,</w:t>
      </w:r>
      <w:proofErr w:type="gramEnd"/>
      <w:r w:rsidRPr="00D421A1">
        <w:rPr>
          <w:b w:val="0"/>
          <w:color w:val="auto"/>
        </w:rPr>
        <w:t xml:space="preserve"> the red line is the prediction by the CG reconstruction.</w:t>
      </w:r>
    </w:p>
    <w:p w14:paraId="6EC62859" w14:textId="77777777" w:rsidR="00E91EF1" w:rsidRDefault="0037395D" w:rsidP="00E91EF1">
      <w:pPr>
        <w:spacing w:line="276" w:lineRule="auto"/>
        <w:jc w:val="both"/>
        <w:rPr>
          <w:rFonts w:ascii="Times New Roman" w:hAnsi="Times New Roman" w:cs="Times New Roman"/>
          <w:sz w:val="18"/>
          <w:szCs w:val="18"/>
        </w:rPr>
      </w:pPr>
      <w:proofErr w:type="gramStart"/>
      <w:r w:rsidRPr="00D421A1">
        <w:rPr>
          <w:rFonts w:ascii="Times New Roman" w:hAnsi="Times New Roman" w:cs="Times New Roman"/>
          <w:sz w:val="18"/>
          <w:szCs w:val="18"/>
        </w:rPr>
        <w:t>groups</w:t>
      </w:r>
      <w:proofErr w:type="gramEnd"/>
      <w:r w:rsidRPr="00D421A1">
        <w:rPr>
          <w:rFonts w:ascii="Times New Roman" w:hAnsi="Times New Roman" w:cs="Times New Roman"/>
          <w:sz w:val="18"/>
          <w:szCs w:val="18"/>
        </w:rPr>
        <w:t xml:space="preserve">, the relative orientation of polar/charged moieties, the binding affinity of ligands, or the redox potential. Improvement of the model necessarily passes through the establishment of a reliable CG force field that includes explicit and accurate treatment of long-range electrostatics. </w:t>
      </w:r>
    </w:p>
    <w:p w14:paraId="79254BED" w14:textId="4306BEFD" w:rsidR="0037395D" w:rsidRPr="00E91EF1" w:rsidRDefault="0037395D" w:rsidP="00E91EF1">
      <w:pPr>
        <w:spacing w:line="276" w:lineRule="auto"/>
        <w:jc w:val="both"/>
        <w:rPr>
          <w:rFonts w:ascii="Times New Roman" w:hAnsi="Times New Roman" w:cs="Times New Roman"/>
          <w:sz w:val="18"/>
          <w:szCs w:val="18"/>
        </w:rPr>
      </w:pPr>
      <w:proofErr w:type="spellStart"/>
      <w:r w:rsidRPr="00D421A1">
        <w:rPr>
          <w:rFonts w:ascii="Times New Roman" w:hAnsi="Times New Roman" w:cs="Times New Roman"/>
          <w:sz w:val="18"/>
          <w:szCs w:val="18"/>
        </w:rPr>
        <w:t>Cascella</w:t>
      </w:r>
      <w:proofErr w:type="spellEnd"/>
      <w:r w:rsidRPr="00D421A1">
        <w:rPr>
          <w:rFonts w:ascii="Times New Roman" w:hAnsi="Times New Roman" w:cs="Times New Roman"/>
          <w:sz w:val="18"/>
          <w:szCs w:val="18"/>
        </w:rPr>
        <w:t xml:space="preserve"> and co-workers demonstrated that simple structural information, namely, the positions of the C</w:t>
      </w:r>
      <w:r w:rsidRPr="00D421A1">
        <w:rPr>
          <w:rFonts w:ascii="Symbol" w:hAnsi="Symbol" w:cs="Times New Roman"/>
          <w:sz w:val="18"/>
          <w:szCs w:val="18"/>
        </w:rPr>
        <w:t></w:t>
      </w:r>
      <w:r w:rsidRPr="00D421A1">
        <w:rPr>
          <w:rFonts w:ascii="Times New Roman" w:hAnsi="Times New Roman" w:cs="Times New Roman"/>
          <w:sz w:val="18"/>
          <w:szCs w:val="18"/>
        </w:rPr>
        <w:t xml:space="preserve"> is sufficient to reconstruct the electrostatic field of a protein.</w:t>
      </w:r>
      <w:hyperlink w:anchor="_ENREF_148" w:tooltip="Cascella, 2008 #280" w:history="1">
        <w:r w:rsidR="00E91EF1">
          <w:rPr>
            <w:rFonts w:ascii="Times New Roman" w:hAnsi="Times New Roman" w:cs="Times New Roman"/>
            <w:sz w:val="18"/>
            <w:szCs w:val="18"/>
          </w:rPr>
          <w:fldChar w:fldCharType="begin">
            <w:fldData xml:space="preserve">PEVuZE5vdGU+PENpdGU+PEF1dGhvcj5DYXNjZWxsYTwvQXV0aG9yPjxZZWFyPjIwMDg8L1llYXI+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PEVuZE5vdGU+PENpdGU+PEF1dGhvcj5DYXNjZWxsYTwvQXV0aG9yPjxZZWFyPjIwMDg8L1llYXI+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148</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The model makes use of the topological correspondence between the orientation of the dipoles and the CG angle </w:t>
      </w:r>
      <w:r w:rsidRPr="00D421A1">
        <w:rPr>
          <w:rFonts w:ascii="Symbol" w:hAnsi="Symbol" w:cs="Times New Roman"/>
          <w:sz w:val="18"/>
          <w:szCs w:val="18"/>
        </w:rPr>
        <w:t></w:t>
      </w:r>
      <w:r w:rsidRPr="00D421A1">
        <w:rPr>
          <w:rFonts w:ascii="Times New Roman" w:hAnsi="Times New Roman" w:cs="Times New Roman"/>
          <w:sz w:val="18"/>
          <w:szCs w:val="18"/>
        </w:rPr>
        <w:t xml:space="preserve"> between three consecutive C</w:t>
      </w:r>
      <w:r w:rsidRPr="00D421A1">
        <w:rPr>
          <w:rFonts w:ascii="Symbol" w:hAnsi="Symbol" w:cs="Times New Roman"/>
          <w:sz w:val="18"/>
          <w:szCs w:val="18"/>
        </w:rPr>
        <w:t></w:t>
      </w:r>
      <w:r w:rsidRPr="00D421A1">
        <w:rPr>
          <w:rFonts w:ascii="Times New Roman" w:hAnsi="Times New Roman" w:cs="Times New Roman"/>
          <w:sz w:val="18"/>
          <w:szCs w:val="18"/>
        </w:rPr>
        <w:t xml:space="preserve">’s, and by reconstructing the position of the electrostatic </w:t>
      </w:r>
      <w:proofErr w:type="spellStart"/>
      <w:r w:rsidRPr="00D421A1">
        <w:rPr>
          <w:rFonts w:ascii="Times New Roman" w:hAnsi="Times New Roman" w:cs="Times New Roman"/>
          <w:sz w:val="18"/>
          <w:szCs w:val="18"/>
        </w:rPr>
        <w:t>multipoles</w:t>
      </w:r>
      <w:proofErr w:type="spellEnd"/>
      <w:r w:rsidRPr="00D421A1">
        <w:rPr>
          <w:rFonts w:ascii="Times New Roman" w:hAnsi="Times New Roman" w:cs="Times New Roman"/>
          <w:sz w:val="18"/>
          <w:szCs w:val="18"/>
        </w:rPr>
        <w:t xml:space="preserve"> associated to the side-chains of amino acid based on restraints from chirality and flexibility of the side-chain similarly to the protocol by Park and Levitt.</w:t>
      </w:r>
      <w:hyperlink w:anchor="_ENREF_106" w:tooltip="Park, 1996 #262"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&lt;EndNote&gt;&lt;Cite&gt;&lt;Author&gt;Park&lt;/Author&gt;&lt;Year&gt;1996&lt;/Year&gt;&lt;RecNum&gt;262&lt;/RecNum&gt;&lt;DisplayText&gt;&lt;style face="superscript"&gt;106&lt;/style&gt;&lt;/DisplayText&gt;&lt;record&gt;&lt;rec-number&gt;262&lt;/rec-number&gt;&lt;foreign-keys&gt;&lt;key app="EN" db-id="02pxvzrwkspp2hexfr15ztab9va2zt52sd9w"&gt;262&lt;/key&gt;&lt;/foreign-keys&gt;&lt;ref-type name="Journal Article"&gt;17&lt;/ref-type&gt;&lt;contributors&gt;&lt;authors&gt;&lt;author&gt;Park, B.&lt;/author&gt;&lt;author&gt;Levitt, M.&lt;/author&gt;&lt;/authors&gt;&lt;/contributors&gt;&lt;auth-address&gt;Park, B&amp;#xD;Stanford Univ,Sch Med,Dept Biol Struct,Beckman Lab Struct Biol,Stanford,Ca 94305, USA&amp;#xD;Stanford Univ,Sch Med,Dept Biol Struct,Beckman Lab Struct Biol,Stanford,Ca 94305, USA&lt;/auth-address&gt;&lt;titles&gt;&lt;title&gt;Energy functions that discriminate X-ray and near-native folds from well-constructed decoys&lt;/title&gt;&lt;secondary-title&gt;Journal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Biol&lt;/abbr-1&gt;&lt;/alt-periodical&gt;&lt;pages&gt;367-392&lt;/pages&gt;&lt;volume&gt;258&lt;/volume&gt;&lt;number&gt;2&lt;/number&gt;&lt;keywords&gt;&lt;keyword&gt;reduced representation model protein energy discrimination&lt;/keyword&gt;&lt;keyword&gt;pancreatic trypsin-inhibitor&lt;/keyword&gt;&lt;keyword&gt;globular-proteins&lt;/keyword&gt;&lt;keyword&gt;3-dimensional structure&lt;/keyword&gt;&lt;keyword&gt;mean force&lt;/keyword&gt;&lt;keyword&gt;conformations&lt;/keyword&gt;&lt;keyword&gt;prediction&lt;/keyword&gt;&lt;keyword&gt;sequence&lt;/keyword&gt;&lt;keyword&gt;models&lt;/keyword&gt;&lt;keyword&gt;approximation&lt;/keyword&gt;&lt;keyword&gt;potentials&lt;/keyword&gt;&lt;/keywords&gt;&lt;dates&gt;&lt;year&gt;1996&lt;/year&gt;&lt;pub-dates&gt;&lt;date&gt;May 3&lt;/date&gt;&lt;/pub-dates&gt;&lt;/dates&gt;&lt;isbn&gt;0022-2836&lt;/isbn&gt;&lt;accession-num&gt;WOS:A1996UH33000013&lt;/accession-num&gt;&lt;urls&gt;&lt;related-urls&gt;&lt;url&gt;&amp;lt;Go to ISI&amp;gt;://WOS:A1996UH33000013&lt;/url&gt;&lt;/related-urls&gt;&lt;/urls&gt;&lt;electronic-resource-num&gt;Doi 10.1006/Jmbi.1996.0256&lt;/electronic-resource-num&gt;&lt;language&gt;English&lt;/language&gt;&lt;/record&gt;&lt;/Cite&gt;&lt;/EndNote&gt;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106</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Although very simple, the reconstruction of the electrostatic features of a protein is systematically more accurate than any point charge models as, for fields of intensity superior to </w:t>
      </w:r>
      <w:r w:rsidRPr="00D421A1">
        <w:rPr>
          <w:rFonts w:ascii="ＭＳ ゴシック" w:eastAsia="ＭＳ ゴシック" w:hAnsi="ＭＳ ゴシック"/>
          <w:color w:val="000000"/>
          <w:sz w:val="18"/>
          <w:szCs w:val="18"/>
        </w:rPr>
        <w:t>≈</w:t>
      </w:r>
      <w:r w:rsidRPr="00D421A1">
        <w:rPr>
          <w:rFonts w:ascii="Times New Roman" w:hAnsi="Times New Roman" w:cs="Times New Roman"/>
          <w:sz w:val="18"/>
          <w:szCs w:val="18"/>
        </w:rPr>
        <w:t>5.0 10</w:t>
      </w:r>
      <w:r w:rsidRPr="00D421A1">
        <w:rPr>
          <w:rFonts w:ascii="Times New Roman" w:hAnsi="Times New Roman" w:cs="Times New Roman"/>
          <w:sz w:val="18"/>
          <w:szCs w:val="18"/>
          <w:vertAlign w:val="superscript"/>
        </w:rPr>
        <w:t>-5</w:t>
      </w:r>
      <w:r w:rsidRPr="00D421A1">
        <w:rPr>
          <w:rFonts w:ascii="Times New Roman" w:hAnsi="Times New Roman" w:cs="Times New Roman"/>
          <w:sz w:val="18"/>
          <w:szCs w:val="18"/>
        </w:rPr>
        <w:t xml:space="preserve"> </w:t>
      </w:r>
      <w:proofErr w:type="spellStart"/>
      <w:r w:rsidRPr="00D421A1">
        <w:rPr>
          <w:rFonts w:ascii="Times New Roman" w:hAnsi="Times New Roman" w:cs="Times New Roman"/>
          <w:sz w:val="18"/>
          <w:szCs w:val="18"/>
        </w:rPr>
        <w:t>a.u</w:t>
      </w:r>
      <w:proofErr w:type="spellEnd"/>
      <w:r w:rsidRPr="00D421A1">
        <w:rPr>
          <w:rFonts w:ascii="Times New Roman" w:hAnsi="Times New Roman" w:cs="Times New Roman"/>
          <w:sz w:val="18"/>
          <w:szCs w:val="18"/>
        </w:rPr>
        <w:t>., the relative error with respect to the field generated by all-atom charge distributions is negligible. Moreover, the model is capable of reproducing the strong changes of the macromolecular dipole of a peptide during unfolding from helical to elongated conformations (Figure 8).</w:t>
      </w:r>
      <w:hyperlink w:anchor="_ENREF_148" w:tooltip="Cascella, 2008 #280" w:history="1">
        <w:r w:rsidR="00E91EF1">
          <w:rPr>
            <w:rFonts w:ascii="Times New Roman" w:hAnsi="Times New Roman" w:cs="Times New Roman"/>
            <w:sz w:val="18"/>
            <w:szCs w:val="18"/>
          </w:rPr>
          <w:fldChar w:fldCharType="begin">
            <w:fldData xml:space="preserve">PEVuZE5vdGU+PENpdGU+PEF1dGhvcj5DYXNjZWxsYTwvQXV0aG9yPjxZZWFyPjIwMDg8L1llYXI+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PEVuZE5vdGU+PENpdGU+PEF1dGhvcj5DYXNjZWxsYTwvQXV0aG9yPjxZZWFyPjIwMDg8L1llYXI+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148</w:t>
        </w:r>
        <w:r w:rsidR="00E91EF1">
          <w:rPr>
            <w:rFonts w:ascii="Times New Roman" w:hAnsi="Times New Roman" w:cs="Times New Roman"/>
            <w:sz w:val="18"/>
            <w:szCs w:val="18"/>
          </w:rPr>
          <w:fldChar w:fldCharType="end"/>
        </w:r>
      </w:hyperlink>
    </w:p>
    <w:p w14:paraId="26DEAFBF" w14:textId="13F034D4" w:rsidR="0037395D" w:rsidRPr="00D421A1" w:rsidRDefault="0037395D"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lastRenderedPageBreak/>
        <w:t>Dynamic models derived from the same assumption verified that, like in the UNRES model, the presence of the backbone dipoles is sufficient to naturally stabilise secondary structure elements and to predict assembly of secondary structure elements into super-secondary assemblies.</w:t>
      </w:r>
      <w:hyperlink w:anchor="_ENREF_39" w:tooltip="Alemani, 2010 #281" w:history="1">
        <w:r w:rsidR="00E91EF1">
          <w:rPr>
            <w:rFonts w:ascii="Times New Roman" w:hAnsi="Times New Roman" w:cs="Times New Roman"/>
            <w:sz w:val="18"/>
            <w:szCs w:val="18"/>
          </w:rPr>
          <w:fldChar w:fldCharType="begin">
            <w:fldData xml:space="preserve">PEVuZE5vdGU+PENpdGU+PEF1dGhvcj5BbGVtYW5pPC9BdXRob3I+PFllYXI+MjAxMDwvWWVhcj48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PEVuZE5vdGU+PENpdGU+PEF1dGhvcj5BbGVtYW5pPC9BdXRob3I+PFllYXI+MjAxMDwvWWVhcj48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39</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For example, the model describes accurately the presence of a macromolecular dipole along the axis of a </w:t>
      </w:r>
      <w:r w:rsidRPr="00D421A1">
        <w:rPr>
          <w:rFonts w:ascii="Symbol" w:hAnsi="Symbol" w:cs="Times New Roman"/>
          <w:sz w:val="18"/>
          <w:szCs w:val="18"/>
        </w:rPr>
        <w:t></w:t>
      </w:r>
      <w:r w:rsidRPr="00D421A1">
        <w:rPr>
          <w:rFonts w:ascii="Times New Roman" w:hAnsi="Times New Roman" w:cs="Times New Roman"/>
          <w:sz w:val="18"/>
          <w:szCs w:val="18"/>
        </w:rPr>
        <w:t>-helix, which in turn is sufficient to predict stabilisation of helix-coil-helix super-structures by advantageous alignment of the two respective dipoles.</w:t>
      </w:r>
      <w:hyperlink w:anchor="_ENREF_39" w:tooltip="Alemani, 2010 #281" w:history="1">
        <w:r w:rsidR="00E91EF1">
          <w:rPr>
            <w:rFonts w:ascii="Times New Roman" w:hAnsi="Times New Roman" w:cs="Times New Roman"/>
            <w:sz w:val="18"/>
            <w:szCs w:val="18"/>
          </w:rPr>
          <w:fldChar w:fldCharType="begin">
            <w:fldData xml:space="preserve">PEVuZE5vdGU+PENpdGU+PEF1dGhvcj5BbGVtYW5pPC9BdXRob3I+PFllYXI+MjAxMDwvWWVhcj48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PEVuZE5vdGU+PENpdGU+PEF1dGhvcj5BbGVtYW5pPC9BdXRob3I+PFllYXI+MjAxMDwvWWVhcj48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39</w:t>
        </w:r>
        <w:r w:rsidR="00E91EF1">
          <w:rPr>
            <w:rFonts w:ascii="Times New Roman" w:hAnsi="Times New Roman" w:cs="Times New Roman"/>
            <w:sz w:val="18"/>
            <w:szCs w:val="18"/>
          </w:rPr>
          <w:fldChar w:fldCharType="end"/>
        </w:r>
      </w:hyperlink>
    </w:p>
    <w:p w14:paraId="48090B7A" w14:textId="6C36EF0A" w:rsidR="0037395D" w:rsidRPr="00D421A1" w:rsidRDefault="0037395D" w:rsidP="0037395D">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More recent developments of this approach have begun exploring the possibility of extending the model toward a universal force field with good transferability to all protein sequences. </w:t>
      </w:r>
      <w:proofErr w:type="spellStart"/>
      <w:r w:rsidRPr="00D421A1">
        <w:rPr>
          <w:rFonts w:ascii="Times New Roman" w:hAnsi="Times New Roman" w:cs="Times New Roman"/>
          <w:sz w:val="18"/>
          <w:szCs w:val="18"/>
        </w:rPr>
        <w:t>Spiga</w:t>
      </w:r>
      <w:proofErr w:type="spellEnd"/>
      <w:r w:rsidRPr="00D421A1">
        <w:rPr>
          <w:rFonts w:ascii="Times New Roman" w:hAnsi="Times New Roman" w:cs="Times New Roman"/>
          <w:sz w:val="18"/>
          <w:szCs w:val="18"/>
        </w:rPr>
        <w:t xml:space="preserve"> et al. showed that combination of the electrostatic model for the protein backbone with molecular-type CG potentials yielded systematically reliable predictions for different proteins with different folded structures.</w:t>
      </w:r>
      <w:hyperlink w:anchor="_ENREF_55" w:tooltip="Spiga, 2013 #276" w:history="1">
        <w:r w:rsidR="00E91EF1">
          <w:rPr>
            <w:rFonts w:ascii="Times New Roman" w:hAnsi="Times New Roman" w:cs="Times New Roman"/>
            <w:sz w:val="18"/>
            <w:szCs w:val="18"/>
          </w:rPr>
          <w:fldChar w:fldCharType="begin">
            <w:fldData xml:space="preserve">PEVuZE5vdGU+PENpdGU+PEF1dGhvcj5TcGlnYTwvQXV0aG9yPjxZZWFyPjIwMTM8L1llYXI+PFJl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bXB1dDwvYWJici0xPjwvYWx0LXBlcmlvZGljYWw+PHBhZ2VzPjM1MTUtMzUyNjwvcGFnZXM+PHZv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PEVuZE5vdGU+PENpdGU+PEF1dGhvcj5TcGlnYTwvQXV0aG9yPjxZZWFyPjIwMTM8L1llYXI+PFJl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bXB1dDwvYWJici0xPjwvYWx0LXBlcmlvZGljYWw+PHBhZ2VzPjM1MTUtMzUyNjwvcGFnZXM+PHZv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55</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Nonetheless, ad hoc calibration of the several parameters composing the potential function for each specific protein over atomistic simulations of the same system by force-matching procedure yielded systematically better results than a generic set parameters calibrated over a multiple targets.</w:t>
      </w:r>
      <w:hyperlink w:anchor="_ENREF_55" w:tooltip="Spiga, 2013 #276" w:history="1">
        <w:r w:rsidR="00E91EF1">
          <w:rPr>
            <w:rFonts w:ascii="Times New Roman" w:hAnsi="Times New Roman" w:cs="Times New Roman"/>
            <w:sz w:val="18"/>
            <w:szCs w:val="18"/>
          </w:rPr>
          <w:fldChar w:fldCharType="begin">
            <w:fldData xml:space="preserve">PEVuZE5vdGU+PENpdGU+PEF1dGhvcj5TcGlnYTwvQXV0aG9yPjxZZWFyPjIwMTM8L1llYXI+PFJl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bXB1dDwvYWJici0xPjwvYWx0LXBlcmlvZGljYWw+PHBhZ2VzPjM1MTUtMzUyNjwvcGFnZXM+PHZv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PEVuZE5vdGU+PENpdGU+PEF1dGhvcj5TcGlnYTwvQXV0aG9yPjxZZWFyPjIwMTM8L1llYXI+PFJl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bXB1dDwvYWJici0xPjwvYWx0LXBlcmlvZGljYWw+PHBhZ2VzPjM1MTUtMzUyNjwvcGFnZXM+PHZv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55</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This indicates that inclusion of accurate electrostatics into molecular-like potential functions, although improving their </w:t>
      </w:r>
      <w:proofErr w:type="gramStart"/>
      <w:r w:rsidRPr="00D421A1">
        <w:rPr>
          <w:rFonts w:ascii="Times New Roman" w:hAnsi="Times New Roman" w:cs="Times New Roman"/>
          <w:sz w:val="18"/>
          <w:szCs w:val="18"/>
        </w:rPr>
        <w:t>quality,</w:t>
      </w:r>
      <w:proofErr w:type="gramEnd"/>
      <w:r w:rsidRPr="00D421A1">
        <w:rPr>
          <w:rFonts w:ascii="Times New Roman" w:hAnsi="Times New Roman" w:cs="Times New Roman"/>
          <w:sz w:val="18"/>
          <w:szCs w:val="18"/>
        </w:rPr>
        <w:t xml:space="preserve"> is anyway not enough to achieve full transferability. For that, more sophisticated forms of the potential energy function might be explored. </w:t>
      </w:r>
    </w:p>
    <w:p w14:paraId="4666C4E9" w14:textId="77777777" w:rsidR="003944E3" w:rsidRPr="00D421A1" w:rsidRDefault="003944E3" w:rsidP="0037395D">
      <w:pPr>
        <w:spacing w:line="276" w:lineRule="auto"/>
        <w:jc w:val="both"/>
        <w:rPr>
          <w:rFonts w:ascii="Times New Roman" w:hAnsi="Times New Roman" w:cs="Times New Roman"/>
          <w:sz w:val="18"/>
          <w:szCs w:val="18"/>
        </w:rPr>
      </w:pPr>
    </w:p>
    <w:p w14:paraId="63D19250" w14:textId="77777777" w:rsidR="003944E3" w:rsidRPr="00D421A1" w:rsidRDefault="003944E3" w:rsidP="0037395D">
      <w:pPr>
        <w:spacing w:line="276" w:lineRule="auto"/>
        <w:jc w:val="both"/>
        <w:rPr>
          <w:rFonts w:ascii="Times New Roman" w:hAnsi="Times New Roman" w:cs="Times New Roman"/>
          <w:sz w:val="18"/>
          <w:szCs w:val="18"/>
        </w:rPr>
      </w:pPr>
    </w:p>
    <w:p w14:paraId="4DF3ECD7" w14:textId="77777777" w:rsidR="003944E3" w:rsidRPr="00D421A1" w:rsidRDefault="003944E3" w:rsidP="003944E3">
      <w:pPr>
        <w:pStyle w:val="06CHeading"/>
      </w:pPr>
      <w:r w:rsidRPr="00D421A1">
        <w:t>3.5.2 Integrative experimental-computational approaches</w:t>
      </w:r>
    </w:p>
    <w:p w14:paraId="21D1DDFB" w14:textId="77777777" w:rsidR="003944E3" w:rsidRPr="00D421A1" w:rsidRDefault="003944E3" w:rsidP="003944E3">
      <w:pPr>
        <w:spacing w:line="276" w:lineRule="auto"/>
        <w:jc w:val="both"/>
        <w:rPr>
          <w:rFonts w:ascii="Times New Roman" w:hAnsi="Times New Roman" w:cs="Times New Roman"/>
          <w:sz w:val="18"/>
          <w:szCs w:val="18"/>
        </w:rPr>
      </w:pPr>
    </w:p>
    <w:p w14:paraId="1E0A200A" w14:textId="0CE90BC8" w:rsidR="0037395D" w:rsidRPr="00D421A1" w:rsidRDefault="003944E3" w:rsidP="004E6E37">
      <w:pPr>
        <w:spacing w:line="276" w:lineRule="auto"/>
        <w:jc w:val="both"/>
        <w:rPr>
          <w:rFonts w:ascii="Times New Roman" w:hAnsi="Times New Roman" w:cs="Times New Roman"/>
          <w:sz w:val="18"/>
          <w:szCs w:val="18"/>
        </w:rPr>
      </w:pPr>
      <w:r w:rsidRPr="00D421A1">
        <w:rPr>
          <w:rFonts w:ascii="Times New Roman" w:hAnsi="Times New Roman" w:cs="Times New Roman"/>
          <w:sz w:val="18"/>
          <w:szCs w:val="18"/>
        </w:rPr>
        <w:t xml:space="preserve">The models presented so far aim at developing protocols that allow the investigation of bio-molecular phenomena from a purely computational perspective. In this respect, potential functions are built from sound physical principles, and experimental data are eventually used for initial calibration of parameters only. In more recent years, different groups have been </w:t>
      </w:r>
      <w:r w:rsidR="008052FE">
        <w:rPr>
          <w:rFonts w:ascii="Times New Roman" w:hAnsi="Times New Roman" w:cs="Times New Roman"/>
          <w:sz w:val="18"/>
          <w:szCs w:val="18"/>
        </w:rPr>
        <w:t xml:space="preserve">developing </w:t>
      </w:r>
      <w:r w:rsidRPr="00D421A1">
        <w:rPr>
          <w:rFonts w:ascii="Times New Roman" w:hAnsi="Times New Roman" w:cs="Times New Roman"/>
          <w:sz w:val="18"/>
          <w:szCs w:val="18"/>
        </w:rPr>
        <w:t xml:space="preserve">protocols aimed at integrating experimental data with simulations </w:t>
      </w:r>
      <w:r w:rsidR="008052FE">
        <w:rPr>
          <w:rFonts w:ascii="Times New Roman" w:hAnsi="Times New Roman" w:cs="Times New Roman"/>
          <w:i/>
          <w:sz w:val="18"/>
          <w:szCs w:val="18"/>
        </w:rPr>
        <w:t xml:space="preserve">on the </w:t>
      </w:r>
      <w:r w:rsidRPr="00D421A1">
        <w:rPr>
          <w:rFonts w:ascii="Times New Roman" w:hAnsi="Times New Roman" w:cs="Times New Roman"/>
          <w:i/>
          <w:sz w:val="18"/>
          <w:szCs w:val="18"/>
        </w:rPr>
        <w:t>fly</w:t>
      </w:r>
      <w:r w:rsidRPr="00D421A1">
        <w:rPr>
          <w:rFonts w:ascii="Times New Roman" w:hAnsi="Times New Roman" w:cs="Times New Roman"/>
          <w:sz w:val="18"/>
          <w:szCs w:val="18"/>
        </w:rPr>
        <w:t>. These are very pragmatic ways of training simulations to reproduce</w:t>
      </w:r>
      <w:r w:rsidR="008052FE">
        <w:rPr>
          <w:rFonts w:ascii="Times New Roman" w:hAnsi="Times New Roman" w:cs="Times New Roman"/>
          <w:sz w:val="18"/>
          <w:szCs w:val="18"/>
        </w:rPr>
        <w:t>/interpret/rationalise</w:t>
      </w:r>
      <w:r w:rsidRPr="00D421A1">
        <w:rPr>
          <w:rFonts w:ascii="Times New Roman" w:hAnsi="Times New Roman" w:cs="Times New Roman"/>
          <w:sz w:val="18"/>
          <w:szCs w:val="18"/>
        </w:rPr>
        <w:t xml:space="preserve"> in the most accurate way the data coming from the experiment. Although they may not be useful to build up transferable models, these may nonetheless produce some outstanding results. Here we present few examples of such approaches. </w:t>
      </w:r>
    </w:p>
    <w:p w14:paraId="512AFDA6" w14:textId="77777777" w:rsidR="00F23FFB" w:rsidRPr="00D421A1" w:rsidRDefault="00F23FFB" w:rsidP="004E6E37">
      <w:pPr>
        <w:spacing w:line="276" w:lineRule="auto"/>
        <w:jc w:val="both"/>
        <w:rPr>
          <w:rFonts w:ascii="Times New Roman" w:hAnsi="Times New Roman" w:cs="Times New Roman"/>
          <w:sz w:val="18"/>
          <w:szCs w:val="18"/>
        </w:rPr>
      </w:pPr>
    </w:p>
    <w:p w14:paraId="03470F85" w14:textId="77777777" w:rsidR="00E91EF1" w:rsidRPr="00D421A1" w:rsidRDefault="00E91EF1" w:rsidP="00E91EF1">
      <w:pPr>
        <w:pStyle w:val="07DHeading"/>
      </w:pPr>
      <w:r w:rsidRPr="00D421A1">
        <w:t>Integrative experimental-</w:t>
      </w:r>
      <w:proofErr w:type="spellStart"/>
      <w:r w:rsidRPr="00D421A1">
        <w:t>multiscale</w:t>
      </w:r>
      <w:proofErr w:type="spellEnd"/>
      <w:r w:rsidRPr="00D421A1">
        <w:t xml:space="preserve"> computational tools for refinement of </w:t>
      </w:r>
      <w:proofErr w:type="spellStart"/>
      <w:r w:rsidRPr="00D421A1">
        <w:t>cryo</w:t>
      </w:r>
      <w:proofErr w:type="spellEnd"/>
      <w:r w:rsidRPr="00D421A1">
        <w:t>-EM data</w:t>
      </w:r>
    </w:p>
    <w:p w14:paraId="582B2414" w14:textId="77777777" w:rsidR="00E91EF1" w:rsidRPr="00D421A1" w:rsidRDefault="00E91EF1" w:rsidP="00E91EF1">
      <w:pPr>
        <w:pStyle w:val="08ArticleText"/>
      </w:pPr>
    </w:p>
    <w:p w14:paraId="0A13E70B" w14:textId="77777777" w:rsidR="00E91EF1" w:rsidRPr="00D421A1" w:rsidRDefault="00E91EF1" w:rsidP="00E91EF1">
      <w:pPr>
        <w:pStyle w:val="08ArticleText"/>
      </w:pPr>
      <w:proofErr w:type="spellStart"/>
      <w:r w:rsidRPr="00D421A1">
        <w:t>Cryo</w:t>
      </w:r>
      <w:proofErr w:type="spellEnd"/>
      <w:r w:rsidRPr="00D421A1">
        <w:t>-electron microscopy has revolutionised the field of protein imaging in the last years.</w:t>
      </w:r>
      <w:hyperlink w:anchor="_ENREF_150" w:tooltip="Adrian, 1984 #307" w:history="1">
        <w:r>
          <w:fldChar w:fldCharType="begin"/>
        </w:r>
        <w:r>
          <w:instrText xml:space="preserve"> ADDIN EN.CITE &lt;EndNote&gt;&lt;Cite&gt;&lt;Author&gt;Adrian&lt;/Author&gt;&lt;Year&gt;1984&lt;/Year&gt;&lt;RecNum&gt;307&lt;/RecNum&gt;&lt;DisplayText&gt;&lt;style face="superscript"&gt;150&lt;/style&gt;&lt;/DisplayText&gt;&lt;record&gt;&lt;rec-number&gt;307&lt;/rec-number&gt;&lt;foreign-keys&gt;&lt;key app="EN" db-id="02pxvzrwkspp2hexfr15ztab9va2zt52sd9w"&gt;307&lt;/key&gt;&lt;/foreign-keys&gt;&lt;ref-type name="Journal Article"&gt;17&lt;/ref-type&gt;&lt;contributors&gt;&lt;authors&gt;&lt;author&gt;Adrian, M.&lt;/author&gt;&lt;author&gt;Dubochet, J.&lt;/author&gt;&lt;author&gt;Lepault, J.&lt;/author&gt;&lt;author&gt;Mcdowall, A. W.&lt;/author&gt;&lt;/authors&gt;&lt;/contributors&gt;&lt;auth-address&gt;Adrian, M&amp;#xD;European Molec Biol Lab, Postfach 102209, D-6900 Heidelberg, Fed Rep Ger&amp;#xD;European Molec Biol Lab, Postfach 102209, D-6900 Heidelberg, Fed Rep Ger&lt;/auth-address&gt;&lt;titles&gt;&lt;title&gt;Cryo-Electron Microscopy of Viruses&lt;/title&gt;&lt;secondary-title&gt;Nature&lt;/secondary-title&gt;&lt;alt-title&gt;Nature&lt;/alt-title&gt;&lt;/titles&gt;&lt;periodical&gt;&lt;full-title&gt;Nature&lt;/full-title&gt;&lt;abbr-1&gt;Nature&lt;/abbr-1&gt;&lt;/periodical&gt;&lt;alt-periodical&gt;&lt;full-title&gt;Nature&lt;/full-title&gt;&lt;abbr-1&gt;Nature&lt;/abbr-1&gt;&lt;/alt-periodical&gt;&lt;pages&gt;32-36&lt;/pages&gt;&lt;volume&gt;308&lt;/volume&gt;&lt;number&gt;5954&lt;/number&gt;&lt;dates&gt;&lt;year&gt;1984&lt;/year&gt;&lt;/dates&gt;&lt;isbn&gt;0028-0836&lt;/isbn&gt;&lt;accession-num&gt;WOS:A1984SF11800038&lt;/accession-num&gt;&lt;urls&gt;&lt;related-urls&gt;&lt;url&gt;&amp;lt;Go to ISI&amp;gt;://WOS:A1984SF11800038&lt;/url&gt;&lt;/related-urls&gt;&lt;/urls&gt;&lt;electronic-resource-num&gt;Doi 10.1038/308032a0&lt;/electronic-resource-num&gt;&lt;language&gt;English&lt;/language&gt;&lt;/record&gt;&lt;/Cite&gt;&lt;/EndNote&gt;</w:instrText>
        </w:r>
        <w:r>
          <w:fldChar w:fldCharType="separate"/>
        </w:r>
        <w:r w:rsidRPr="00E91EF1">
          <w:rPr>
            <w:noProof/>
            <w:vertAlign w:val="superscript"/>
          </w:rPr>
          <w:t>150</w:t>
        </w:r>
        <w:r>
          <w:fldChar w:fldCharType="end"/>
        </w:r>
      </w:hyperlink>
      <w:r w:rsidRPr="00D421A1">
        <w:t xml:space="preserve"> This technique presents several advantages with respect to traditional X-ray diffraction spectroscopy. First, it captures samples in an aqueous environment, which is intrinsically more “natural” than a highly concentrated condition like in a packed crystal. Second, it does not require the presence of ionic buffers for co-crystallisation, which may also induce significant local deformation of the protein structure. Third, glasses are obtained by rapid quenching of the solution; therefore, multiple room-temperature accessible conformations of the protein may be captured in one single experiment. Last but not least, the technique allows determination of large macromolecular complexes naturally present in solution but that may not be able to crystallise. </w:t>
      </w:r>
    </w:p>
    <w:p w14:paraId="223D8CB0" w14:textId="77777777" w:rsidR="003944E3" w:rsidRPr="00D421A1" w:rsidRDefault="003944E3" w:rsidP="004E6E37">
      <w:pPr>
        <w:spacing w:line="276" w:lineRule="auto"/>
        <w:jc w:val="both"/>
        <w:rPr>
          <w:rFonts w:ascii="Times New Roman" w:hAnsi="Times New Roman" w:cs="Times New Roman"/>
          <w:sz w:val="18"/>
          <w:szCs w:val="18"/>
        </w:rPr>
      </w:pPr>
    </w:p>
    <w:p w14:paraId="4AE027BE" w14:textId="69BFEEEF" w:rsidR="003944E3" w:rsidRPr="00D421A1" w:rsidRDefault="00E91EF1" w:rsidP="003944E3">
      <w:r w:rsidRPr="00D421A1">
        <w:rPr>
          <w:rFonts w:ascii="Times New Roman" w:hAnsi="Times New Roman" w:cs="Times New Roman"/>
          <w:noProof/>
          <w:lang w:val="en-US"/>
        </w:rPr>
        <w:lastRenderedPageBreak/>
        <w:drawing>
          <wp:inline distT="0" distB="0" distL="0" distR="0" wp14:anchorId="033E32F3" wp14:editId="7430C1D5">
            <wp:extent cx="4104005" cy="1243330"/>
            <wp:effectExtent l="0" t="0" r="10795" b="1270"/>
            <wp:docPr id="24" name="Picture 24" descr="Macintosh HD:Users:cascio:Dropbox:RSC_book:Figures:Figure_aerolysi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scio:Dropbox:RSC_book:Figures:Figure_aerolysin.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4005" cy="1243330"/>
                    </a:xfrm>
                    <a:prstGeom prst="rect">
                      <a:avLst/>
                    </a:prstGeom>
                    <a:noFill/>
                    <a:ln>
                      <a:noFill/>
                    </a:ln>
                  </pic:spPr>
                </pic:pic>
              </a:graphicData>
            </a:graphic>
          </wp:inline>
        </w:drawing>
      </w:r>
    </w:p>
    <w:p w14:paraId="23136A14" w14:textId="77777777" w:rsidR="00E91EF1" w:rsidRPr="00D421A1" w:rsidRDefault="00E91EF1" w:rsidP="00E91EF1">
      <w:pPr>
        <w:pStyle w:val="Caption"/>
        <w:jc w:val="both"/>
        <w:rPr>
          <w:b w:val="0"/>
          <w:color w:val="000000" w:themeColor="text1"/>
        </w:rPr>
      </w:pPr>
      <w:r w:rsidRPr="00D421A1">
        <w:rPr>
          <w:b w:val="0"/>
          <w:i/>
          <w:color w:val="000000" w:themeColor="text1"/>
        </w:rPr>
        <w:t xml:space="preserve">Figure </w:t>
      </w:r>
      <w:r w:rsidRPr="00D421A1">
        <w:rPr>
          <w:b w:val="0"/>
          <w:i/>
          <w:color w:val="000000" w:themeColor="text1"/>
        </w:rPr>
        <w:fldChar w:fldCharType="begin"/>
      </w:r>
      <w:r w:rsidRPr="00D421A1">
        <w:rPr>
          <w:b w:val="0"/>
          <w:i/>
          <w:color w:val="000000" w:themeColor="text1"/>
        </w:rPr>
        <w:instrText xml:space="preserve"> SEQ Figure \* ARABIC </w:instrText>
      </w:r>
      <w:r w:rsidRPr="00D421A1">
        <w:rPr>
          <w:b w:val="0"/>
          <w:i/>
          <w:color w:val="000000" w:themeColor="text1"/>
        </w:rPr>
        <w:fldChar w:fldCharType="separate"/>
      </w:r>
      <w:r w:rsidR="00F94D42">
        <w:rPr>
          <w:b w:val="0"/>
          <w:i/>
          <w:noProof/>
          <w:color w:val="000000" w:themeColor="text1"/>
        </w:rPr>
        <w:t>9</w:t>
      </w:r>
      <w:r w:rsidRPr="00D421A1">
        <w:rPr>
          <w:b w:val="0"/>
          <w:i/>
          <w:color w:val="000000" w:themeColor="text1"/>
        </w:rPr>
        <w:fldChar w:fldCharType="end"/>
      </w:r>
      <w:r w:rsidRPr="00D421A1">
        <w:t xml:space="preserve"> </w:t>
      </w:r>
      <w:r w:rsidRPr="00D421A1">
        <w:rPr>
          <w:color w:val="000000" w:themeColor="text1"/>
        </w:rPr>
        <w:t xml:space="preserve">Determination of macromolecular assembly of the pore-forming toxin </w:t>
      </w:r>
      <w:proofErr w:type="spellStart"/>
      <w:r w:rsidRPr="00D421A1">
        <w:rPr>
          <w:color w:val="000000" w:themeColor="text1"/>
        </w:rPr>
        <w:t>aerolysin</w:t>
      </w:r>
      <w:proofErr w:type="spellEnd"/>
      <w:r w:rsidRPr="00D421A1">
        <w:rPr>
          <w:color w:val="000000" w:themeColor="text1"/>
        </w:rPr>
        <w:t>.</w:t>
      </w:r>
      <w:hyperlink w:anchor="_ENREF_149" w:tooltip="Degiacomi, 2013 #312" w:history="1">
        <w:r>
          <w:rPr>
            <w:b w:val="0"/>
            <w:color w:val="000000" w:themeColor="text1"/>
          </w:rPr>
          <w:fldChar w:fldCharType="begin">
            <w:fldData xml:space="preserve">PEVuZE5vdGU+PENpdGU+PEF1dGhvcj5EZWdpYWNvbWk8L0F1dGhvcj48WWVhcj4yMDEzPC9ZZWFy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</w:fldData>
          </w:fldChar>
        </w:r>
        <w:r>
          <w:rPr>
            <w:b w:val="0"/>
            <w:color w:val="000000" w:themeColor="text1"/>
          </w:rPr>
          <w:instrText xml:space="preserve"> ADDIN EN.CITE </w:instrText>
        </w:r>
        <w:r>
          <w:rPr>
            <w:b w:val="0"/>
            <w:color w:val="000000" w:themeColor="text1"/>
          </w:rPr>
          <w:fldChar w:fldCharType="begin">
            <w:fldData xml:space="preserve">PEVuZE5vdGU+PENpdGU+PEF1dGhvcj5EZWdpYWNvbWk8L0F1dGhvcj48WWVhcj4yMDEzPC9ZZWFy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</w:fldData>
          </w:fldChar>
        </w:r>
        <w:r>
          <w:rPr>
            <w:b w:val="0"/>
            <w:color w:val="000000" w:themeColor="text1"/>
          </w:rPr>
          <w:instrText xml:space="preserve"> ADDIN EN.CITE.DATA </w:instrText>
        </w:r>
        <w:r>
          <w:rPr>
            <w:b w:val="0"/>
            <w:color w:val="000000" w:themeColor="text1"/>
          </w:rPr>
        </w:r>
        <w:r>
          <w:rPr>
            <w:b w:val="0"/>
            <w:color w:val="000000" w:themeColor="text1"/>
          </w:rPr>
          <w:fldChar w:fldCharType="end"/>
        </w:r>
        <w:r>
          <w:rPr>
            <w:b w:val="0"/>
            <w:color w:val="000000" w:themeColor="text1"/>
          </w:rPr>
        </w:r>
        <w:r>
          <w:rPr>
            <w:b w:val="0"/>
            <w:color w:val="000000" w:themeColor="text1"/>
          </w:rPr>
          <w:fldChar w:fldCharType="separate"/>
        </w:r>
        <w:r w:rsidRPr="00E91EF1">
          <w:rPr>
            <w:b w:val="0"/>
            <w:noProof/>
            <w:color w:val="000000" w:themeColor="text1"/>
            <w:vertAlign w:val="superscript"/>
          </w:rPr>
          <w:t>149</w:t>
        </w:r>
        <w:r>
          <w:rPr>
            <w:b w:val="0"/>
            <w:color w:val="000000" w:themeColor="text1"/>
          </w:rPr>
          <w:fldChar w:fldCharType="end"/>
        </w:r>
      </w:hyperlink>
      <w:r w:rsidRPr="00D421A1">
        <w:t xml:space="preserve"> </w:t>
      </w:r>
      <w:r w:rsidRPr="00D421A1">
        <w:rPr>
          <w:b w:val="0"/>
          <w:color w:val="000000" w:themeColor="text1"/>
        </w:rPr>
        <w:t xml:space="preserve"> Thermally accessible conformational changes for monomeric units are first determined by atomistic simulations on high-resolution structures (left), and then used to fit the low-resolution </w:t>
      </w:r>
      <w:proofErr w:type="spellStart"/>
      <w:r w:rsidRPr="00D421A1">
        <w:rPr>
          <w:b w:val="0"/>
          <w:color w:val="000000" w:themeColor="text1"/>
        </w:rPr>
        <w:t>cryo</w:t>
      </w:r>
      <w:proofErr w:type="spellEnd"/>
      <w:r w:rsidRPr="00D421A1">
        <w:rPr>
          <w:b w:val="0"/>
          <w:color w:val="000000" w:themeColor="text1"/>
        </w:rPr>
        <w:t>-EM images of the complex in different functional states (centre, right).</w:t>
      </w:r>
    </w:p>
    <w:p w14:paraId="11CC859D" w14:textId="77777777" w:rsidR="00E91EF1" w:rsidRDefault="00E91EF1" w:rsidP="002761DD">
      <w:pPr>
        <w:pStyle w:val="07DHeading"/>
      </w:pPr>
    </w:p>
    <w:p w14:paraId="05CE8C94" w14:textId="4BE48662" w:rsidR="00E91EF1" w:rsidRDefault="00E91EF1" w:rsidP="00E91EF1">
      <w:pPr>
        <w:pStyle w:val="08ArticleText"/>
      </w:pPr>
      <w:r w:rsidRPr="00D421A1">
        <w:t>The major drawback of this technique lies in the typical resolutions that can be achieved. Especially for macromolecular complexes, it more commonly remains within 5 and 10 Å, which does not facilitate enough understanding of the specific intermolecular interactions regulating complex formation and functioning</w:t>
      </w:r>
      <w:r w:rsidR="008052FE">
        <w:t>,</w:t>
      </w:r>
      <w:r w:rsidRPr="00D421A1">
        <w:t xml:space="preserve"> even though outstanding structures down to 3.5 Å </w:t>
      </w:r>
      <w:r w:rsidR="008052FE">
        <w:t xml:space="preserve">resolution </w:t>
      </w:r>
      <w:r w:rsidRPr="00D421A1">
        <w:t>are sometimes possible.</w:t>
      </w:r>
      <w:hyperlink w:anchor="_ENREF_151" w:tooltip="Schuwirth, 2005 #308" w:history="1">
        <w:r>
          <w:fldChar w:fldCharType="begin">
            <w:fldData xml:space="preserve">PEVuZE5vdGU+PENpdGU+PEF1dGhvcj5TY2h1d2lydGg8L0F1dGhvcj48WWVhcj4yMDA1PC9ZZWFy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YWw+PHBhZ2VzPjgyNy04MzQ8L3BhZ2VzPjx2b2x1bWU+MzEwPC92b2x1bWU+PG51bWJlcj41NzQ5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</w:fldData>
          </w:fldChar>
        </w:r>
        <w:r>
          <w:instrText xml:space="preserve"> ADDIN EN.CITE </w:instrText>
        </w:r>
        <w:r>
          <w:fldChar w:fldCharType="begin">
            <w:fldData xml:space="preserve">PEVuZE5vdGU+PENpdGU+PEF1dGhvcj5TY2h1d2lydGg8L0F1dGhvcj48WWVhcj4yMDA1PC9ZZWFy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YWw+PHBhZ2VzPjgyNy04MzQ8L3BhZ2VzPjx2b2x1bWU+MzEwPC92b2x1bWU+PG51bWJlcj41NzQ5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</w:fldData>
          </w:fldChar>
        </w:r>
        <w:r>
          <w:instrText xml:space="preserve"> ADDIN EN.CITE.DATA </w:instrText>
        </w:r>
        <w:r>
          <w:fldChar w:fldCharType="end"/>
        </w:r>
        <w:r>
          <w:fldChar w:fldCharType="separate"/>
        </w:r>
        <w:r w:rsidRPr="00E91EF1">
          <w:rPr>
            <w:noProof/>
            <w:vertAlign w:val="superscript"/>
          </w:rPr>
          <w:t>151</w:t>
        </w:r>
        <w:r>
          <w:fldChar w:fldCharType="end"/>
        </w:r>
      </w:hyperlink>
    </w:p>
    <w:p w14:paraId="047882BF" w14:textId="025C82FA" w:rsidR="002761DD" w:rsidRPr="00D421A1" w:rsidRDefault="00914631" w:rsidP="002761DD">
      <w:pPr>
        <w:pStyle w:val="08ArticleText"/>
      </w:pPr>
      <w:r w:rsidRPr="00D421A1">
        <w:t xml:space="preserve">Tama et al. </w:t>
      </w:r>
      <w:r w:rsidR="002761DD" w:rsidRPr="00D421A1">
        <w:t xml:space="preserve">developed in the past years a protocol called </w:t>
      </w:r>
      <w:r w:rsidR="002761DD" w:rsidRPr="00D421A1">
        <w:rPr>
          <w:i/>
        </w:rPr>
        <w:t>molecular dynamics-flexible fitting</w:t>
      </w:r>
      <w:r w:rsidRPr="00D421A1">
        <w:t>.</w:t>
      </w:r>
      <w:r w:rsidR="00E91EF1">
        <w:fldChar w:fldCharType="begin">
          <w:fldData xml:space="preserve">PEVuZE5vdGU+PENpdGU+PEF1dGhvcj5UYW1hPC9BdXRob3I+PFllYXI+MjAwMzwvWWVhcj48UmVj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YWJici0xPkogTW9sIEJpb2w8L2FiYnItMT48L2FsdC1wZXJpb2RpY2FsPjxwYWdlcz45ODUtOTk5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</w:fldData>
        </w:fldChar>
      </w:r>
      <w:r w:rsidR="00E91EF1">
        <w:instrText xml:space="preserve"> ADDIN EN.CITE </w:instrText>
      </w:r>
      <w:r w:rsidR="00E91EF1">
        <w:fldChar w:fldCharType="begin">
          <w:fldData xml:space="preserve">PEVuZE5vdGU+PENpdGU+PEF1dGhvcj5UYW1hPC9BdXRob3I+PFllYXI+MjAwMzwvWWVhcj48UmVj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YWJici0xPkogTW9sIEJpb2w8L2FiYnItMT48L2FsdC1wZXJpb2RpY2FsPjxwYWdlcz45ODUtOTk5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</w:fldData>
        </w:fldChar>
      </w:r>
      <w:r w:rsidR="00E91EF1">
        <w:instrText xml:space="preserve"> ADDIN EN.CITE.DATA </w:instrText>
      </w:r>
      <w:r w:rsidR="00E91EF1">
        <w:fldChar w:fldCharType="end"/>
      </w:r>
      <w:r w:rsidR="00E91EF1">
        <w:fldChar w:fldCharType="separate"/>
      </w:r>
      <w:hyperlink w:anchor="_ENREF_152" w:tooltip="Tama, 2003 #310" w:history="1">
        <w:r w:rsidR="00E91EF1" w:rsidRPr="00E91EF1">
          <w:rPr>
            <w:noProof/>
            <w:vertAlign w:val="superscript"/>
          </w:rPr>
          <w:t>152</w:t>
        </w:r>
      </w:hyperlink>
      <w:r w:rsidR="00E91EF1" w:rsidRPr="00E91EF1">
        <w:rPr>
          <w:noProof/>
          <w:vertAlign w:val="superscript"/>
        </w:rPr>
        <w:t xml:space="preserve">, </w:t>
      </w:r>
      <w:hyperlink w:anchor="_ENREF_153" w:tooltip="Tama, 2004 #309" w:history="1">
        <w:r w:rsidR="00E91EF1" w:rsidRPr="00E91EF1">
          <w:rPr>
            <w:noProof/>
            <w:vertAlign w:val="superscript"/>
          </w:rPr>
          <w:t>153</w:t>
        </w:r>
      </w:hyperlink>
      <w:r w:rsidR="00E91EF1">
        <w:fldChar w:fldCharType="end"/>
      </w:r>
      <w:r w:rsidR="006D41B3" w:rsidRPr="00D421A1">
        <w:t xml:space="preserve"> </w:t>
      </w:r>
      <w:proofErr w:type="gramStart"/>
      <w:r w:rsidR="002761DD" w:rsidRPr="00D421A1">
        <w:t>In</w:t>
      </w:r>
      <w:proofErr w:type="gramEnd"/>
      <w:r w:rsidR="002761DD" w:rsidRPr="00D421A1">
        <w:t xml:space="preserve"> this procedure, the normal modes of a protein of known structure are computed using simple elastic network model approaches (as described in section 3.2). Then, the protein scaffold is deformed along the computed normal modes in order to fit the electron density map coming from an EM experiment. Once the structure of the protein that best fit the experimental data is found, the atomistic-detailed structure is mapped back starting from the original high-resolution data. In this way, the different conformations of a protein present in a </w:t>
      </w:r>
      <w:proofErr w:type="spellStart"/>
      <w:r w:rsidR="002761DD" w:rsidRPr="00D421A1">
        <w:t>Cryo</w:t>
      </w:r>
      <w:proofErr w:type="spellEnd"/>
      <w:r w:rsidR="002761DD" w:rsidRPr="00D421A1">
        <w:t xml:space="preserve">-EM data set can be resolved at atomistic resolution. </w:t>
      </w:r>
    </w:p>
    <w:p w14:paraId="1E3C890B" w14:textId="345AB4FC" w:rsidR="002761DD" w:rsidRPr="00D421A1" w:rsidRDefault="002761DD" w:rsidP="002761DD">
      <w:pPr>
        <w:pStyle w:val="08ArticleText"/>
      </w:pPr>
      <w:r w:rsidRPr="00D421A1">
        <w:t>The same protocol can be adapted to study the conformations of large macromolecular complexes for which the high-resolution structures of the single components are known. The most prominent example is the refinement of</w:t>
      </w:r>
      <w:r w:rsidR="00914631" w:rsidRPr="00D421A1">
        <w:t xml:space="preserve"> the HIV-1 capsid by Zhao et al.,</w:t>
      </w:r>
      <w:hyperlink w:anchor="_ENREF_38" w:tooltip="Zhao, 2013 #37" w:history="1">
        <w:r w:rsidR="00E91EF1">
          <w:fldChar w:fldCharType="begin">
            <w:fldData xml:space="preserve">PEVuZE5vdGU+PENpdGU+PEF1dGhvcj5aaGFvPC9BdXRob3I+PFllYXI+MjAxMzwvWWVhcj48UmVj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</w:fldData>
          </w:fldChar>
        </w:r>
        <w:r w:rsidR="00E91EF1">
          <w:instrText xml:space="preserve"> ADDIN EN.CITE </w:instrText>
        </w:r>
        <w:r w:rsidR="00E91EF1">
          <w:fldChar w:fldCharType="begin">
            <w:fldData xml:space="preserve">PEVuZE5vdGU+PENpdGU+PEF1dGhvcj5aaGFvPC9BdXRob3I+PFllYXI+MjAxMzwvWWVhcj48UmVj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</w:fldData>
          </w:fldChar>
        </w:r>
        <w:r w:rsidR="00E91EF1">
          <w:instrText xml:space="preserve"> ADDIN EN.CITE.DATA </w:instrText>
        </w:r>
        <w:r w:rsidR="00E91EF1">
          <w:fldChar w:fldCharType="end"/>
        </w:r>
        <w:r w:rsidR="00E91EF1">
          <w:fldChar w:fldCharType="separate"/>
        </w:r>
        <w:r w:rsidR="00E91EF1" w:rsidRPr="00E91EF1">
          <w:rPr>
            <w:noProof/>
            <w:vertAlign w:val="superscript"/>
          </w:rPr>
          <w:t>38</w:t>
        </w:r>
        <w:r w:rsidR="00E91EF1">
          <w:fldChar w:fldCharType="end"/>
        </w:r>
      </w:hyperlink>
      <w:r w:rsidRPr="00D421A1">
        <w:t xml:space="preserve"> which also represent</w:t>
      </w:r>
      <w:r w:rsidR="008052FE">
        <w:t>s</w:t>
      </w:r>
      <w:r w:rsidRPr="00D421A1">
        <w:t xml:space="preserve">, at present, one of the largest atomistic calculations ever performed. </w:t>
      </w:r>
    </w:p>
    <w:p w14:paraId="1362328E" w14:textId="65DB0CBA" w:rsidR="002761DD" w:rsidRPr="00D421A1" w:rsidRDefault="002761DD" w:rsidP="002761DD">
      <w:pPr>
        <w:pStyle w:val="08ArticleText"/>
      </w:pPr>
      <w:r w:rsidRPr="00D421A1">
        <w:t xml:space="preserve">A similar </w:t>
      </w:r>
      <w:r w:rsidR="006D41B3" w:rsidRPr="00D421A1">
        <w:t>method</w:t>
      </w:r>
      <w:r w:rsidRPr="00D421A1">
        <w:t xml:space="preserve"> has been used in the past few years by Dal </w:t>
      </w:r>
      <w:proofErr w:type="spellStart"/>
      <w:r w:rsidRPr="00D421A1">
        <w:t>Peraro</w:t>
      </w:r>
      <w:proofErr w:type="spellEnd"/>
      <w:r w:rsidRPr="00D421A1">
        <w:t xml:space="preserve"> and co-workers to resolve several large trans-membrane multi-protein complexes.</w:t>
      </w:r>
      <w:r w:rsidR="00E91EF1">
        <w:fldChar w:fldCharType="begin">
          <w:fldData xml:space="preserve">PEVuZE5vdGU+PENpdGU+PEF1dGhvcj5XYWduZXI8L0F1dGhvcj48WWVhcj4yMDA5PC9ZZWFyPjxS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LXBlcmlvZGljYWw+PHZvbHVtZT4yPC92b2x1bWU+PGtleXdvcmRzPjxrZXl3b3JkPmlpaSBzZWNy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</w:fldData>
        </w:fldChar>
      </w:r>
      <w:r w:rsidR="00E91EF1">
        <w:instrText xml:space="preserve"> ADDIN EN.CITE </w:instrText>
      </w:r>
      <w:r w:rsidR="00E91EF1">
        <w:fldChar w:fldCharType="begin">
          <w:fldData xml:space="preserve">PEVuZE5vdGU+PENpdGU+PEF1dGhvcj5XYWduZXI8L0F1dGhvcj48WWVhcj4yMDA5PC9ZZWFyPjxS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LXBlcmlvZGljYWw+PHZvbHVtZT4yPC92b2x1bWU+PGtleXdvcmRzPjxrZXl3b3JkPmlpaSBzZWNy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</w:fldData>
        </w:fldChar>
      </w:r>
      <w:r w:rsidR="00E91EF1">
        <w:instrText xml:space="preserve"> ADDIN EN.CITE.DATA </w:instrText>
      </w:r>
      <w:r w:rsidR="00E91EF1">
        <w:fldChar w:fldCharType="end"/>
      </w:r>
      <w:r w:rsidR="00E91EF1">
        <w:fldChar w:fldCharType="separate"/>
      </w:r>
      <w:hyperlink w:anchor="_ENREF_149" w:tooltip="Degiacomi, 2013 #312" w:history="1">
        <w:r w:rsidR="00E91EF1" w:rsidRPr="00E91EF1">
          <w:rPr>
            <w:noProof/>
            <w:vertAlign w:val="superscript"/>
          </w:rPr>
          <w:t>149</w:t>
        </w:r>
      </w:hyperlink>
      <w:r w:rsidR="00E91EF1" w:rsidRPr="00E91EF1">
        <w:rPr>
          <w:noProof/>
          <w:vertAlign w:val="superscript"/>
        </w:rPr>
        <w:t xml:space="preserve">, </w:t>
      </w:r>
      <w:hyperlink w:anchor="_ENREF_154" w:tooltip="Wagner, 2009 #314" w:history="1">
        <w:r w:rsidR="00E91EF1" w:rsidRPr="00E91EF1">
          <w:rPr>
            <w:noProof/>
            <w:vertAlign w:val="superscript"/>
          </w:rPr>
          <w:t>154-156</w:t>
        </w:r>
      </w:hyperlink>
      <w:r w:rsidR="00E91EF1">
        <w:fldChar w:fldCharType="end"/>
      </w:r>
      <w:r w:rsidRPr="00D421A1">
        <w:t xml:space="preserve"> Compared to original </w:t>
      </w:r>
      <w:r w:rsidRPr="00D421A1">
        <w:rPr>
          <w:i/>
        </w:rPr>
        <w:t>molecular dynamics-flexible fitting</w:t>
      </w:r>
      <w:r w:rsidR="00914631" w:rsidRPr="00D421A1">
        <w:t>,</w:t>
      </w:r>
      <w:r w:rsidR="00E91EF1">
        <w:fldChar w:fldCharType="begin">
          <w:fldData xml:space="preserve">PEVuZE5vdGU+PENpdGU+PEF1dGhvcj5UYW1hPC9BdXRob3I+PFllYXI+MjAwMzwvWWVhcj48UmVj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YWJici0xPkogTW9sIEJpb2w8L2FiYnItMT48L2FsdC1wZXJpb2RpY2FsPjxwYWdlcz45ODUtOTk5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</w:fldData>
        </w:fldChar>
      </w:r>
      <w:r w:rsidR="00E91EF1">
        <w:instrText xml:space="preserve"> ADDIN EN.CITE </w:instrText>
      </w:r>
      <w:r w:rsidR="00E91EF1">
        <w:fldChar w:fldCharType="begin">
          <w:fldData xml:space="preserve">PEVuZE5vdGU+PENpdGU+PEF1dGhvcj5UYW1hPC9BdXRob3I+PFllYXI+MjAwMzwvWWVhcj48UmVj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YWJici0xPkogTW9sIEJpb2w8L2FiYnItMT48L2FsdC1wZXJpb2RpY2FsPjxwYWdlcz45ODUtOTk5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</w:fldData>
        </w:fldChar>
      </w:r>
      <w:r w:rsidR="00E91EF1">
        <w:instrText xml:space="preserve"> ADDIN EN.CITE.DATA </w:instrText>
      </w:r>
      <w:r w:rsidR="00E91EF1">
        <w:fldChar w:fldCharType="end"/>
      </w:r>
      <w:r w:rsidR="00E91EF1">
        <w:fldChar w:fldCharType="separate"/>
      </w:r>
      <w:hyperlink w:anchor="_ENREF_152" w:tooltip="Tama, 2003 #310" w:history="1">
        <w:r w:rsidR="00E91EF1" w:rsidRPr="00E91EF1">
          <w:rPr>
            <w:noProof/>
            <w:vertAlign w:val="superscript"/>
          </w:rPr>
          <w:t>152</w:t>
        </w:r>
      </w:hyperlink>
      <w:r w:rsidR="00E91EF1" w:rsidRPr="00E91EF1">
        <w:rPr>
          <w:noProof/>
          <w:vertAlign w:val="superscript"/>
        </w:rPr>
        <w:t xml:space="preserve">, </w:t>
      </w:r>
      <w:hyperlink w:anchor="_ENREF_153" w:tooltip="Tama, 2004 #309" w:history="1">
        <w:r w:rsidR="00E91EF1" w:rsidRPr="00E91EF1">
          <w:rPr>
            <w:noProof/>
            <w:vertAlign w:val="superscript"/>
          </w:rPr>
          <w:t>153</w:t>
        </w:r>
      </w:hyperlink>
      <w:r w:rsidR="00E91EF1">
        <w:fldChar w:fldCharType="end"/>
      </w:r>
      <w:r w:rsidR="00914631" w:rsidRPr="00D421A1">
        <w:t xml:space="preserve"> </w:t>
      </w:r>
      <w:r w:rsidRPr="00D421A1">
        <w:t xml:space="preserve">Dal </w:t>
      </w:r>
      <w:proofErr w:type="spellStart"/>
      <w:r w:rsidRPr="00D421A1">
        <w:t>Peraro</w:t>
      </w:r>
      <w:proofErr w:type="spellEnd"/>
      <w:r w:rsidRPr="00D421A1">
        <w:t xml:space="preserve"> an</w:t>
      </w:r>
      <w:r w:rsidR="00BE212F" w:rsidRPr="00D421A1">
        <w:t xml:space="preserve">d co-workers employed a </w:t>
      </w:r>
      <w:r w:rsidR="00BE212F" w:rsidRPr="00D421A1">
        <w:rPr>
          <w:i/>
        </w:rPr>
        <w:t>S</w:t>
      </w:r>
      <w:r w:rsidRPr="00D421A1">
        <w:rPr>
          <w:i/>
        </w:rPr>
        <w:t>warm</w:t>
      </w:r>
      <w:r w:rsidR="00BE212F" w:rsidRPr="00D421A1">
        <w:rPr>
          <w:i/>
        </w:rPr>
        <w:t xml:space="preserve"> Intelligence Dynamic Modelling</w:t>
      </w:r>
      <w:r w:rsidRPr="00D421A1">
        <w:t xml:space="preserve"> search to explore efficiently the large conformational space spanned in protein complexes characterised by dramatically large conformational changes.</w:t>
      </w:r>
      <w:hyperlink w:anchor="_ENREF_157" w:tooltip="Degiacomi, 2013 #311" w:history="1">
        <w:r w:rsidR="00E91EF1">
          <w:fldChar w:fldCharType="begin"/>
        </w:r>
        <w:r w:rsidR="00E91EF1">
          <w:instrText xml:space="preserve"> ADDIN EN.CITE &lt;EndNote&gt;&lt;Cite&gt;&lt;Author&gt;Degiacomi&lt;/Author&gt;&lt;Year&gt;2013&lt;/Year&gt;&lt;RecNum&gt;311&lt;/RecNum&gt;&lt;DisplayText&gt;&lt;style face="superscript"&gt;157&lt;/style&gt;&lt;/DisplayText&gt;&lt;record&gt;&lt;rec-number&gt;311&lt;/rec-number&gt;&lt;foreign-keys&gt;&lt;key app="EN" db-id="02pxvzrwkspp2hexfr15ztab9va2zt52sd9w"&gt;311&lt;/key&gt;&lt;/foreign-keys&gt;&lt;ref-type name="Journal Article"&gt;17&lt;/ref-type&gt;&lt;contributors&gt;&lt;authors&gt;&lt;author&gt;Degiacomi, M. T.&lt;/author&gt;&lt;author&gt;Dal Peraro, M.&lt;/author&gt;&lt;/authors&gt;&lt;/contributors&gt;&lt;auth-address&gt;Dal Peraro, M&amp;#xD;Ecole Polytech Fed Lausanne, Sch Life Sci, Inst Bioengn, CH-1025 Lausanne, Switzerland&amp;#xD;Ecole Polytech Fed Lausanne, Sch Life Sci, Inst Bioengn, CH-1025 Lausanne, Switzerland&amp;#xD;Ecole Polytech Fed Lausanne, Sch Life Sci, Inst Bioengn, CH-1025 Lausanne, Switzerland&lt;/auth-address&gt;&lt;titles&gt;&lt;title&gt;Macromolecular Symmetric Assembly Prediction Using Swarm Intelligence Dynamic Modeling&lt;/title&gt;&lt;secondary-title&gt;Structure&lt;/secondary-title&gt;&lt;alt-title&gt;Structure&lt;/alt-title&gt;&lt;/titles&gt;&lt;periodical&gt;&lt;full-title&gt;Structure&lt;/full-title&gt;&lt;abbr-1&gt;Structure&lt;/abbr-1&gt;&lt;/periodical&gt;&lt;alt-periodical&gt;&lt;full-title&gt;Structure&lt;/full-title&gt;&lt;abbr-1&gt;Structure&lt;/abbr-1&gt;&lt;/alt-periodical&gt;&lt;pages&gt;1097-1106&lt;/pages&gt;&lt;volume&gt;21&lt;/volume&gt;&lt;number&gt;7&lt;/number&gt;&lt;keywords&gt;&lt;keyword&gt;protein-protein complexes&lt;/keyword&gt;&lt;keyword&gt;c-n&lt;/keyword&gt;&lt;keyword&gt;docking&lt;/keyword&gt;&lt;keyword&gt;optimization&lt;/keyword&gt;&lt;keyword&gt;recognition&lt;/keyword&gt;&lt;keyword&gt;algorithms&lt;/keyword&gt;&lt;keyword&gt;interface&lt;/keyword&gt;&lt;keyword&gt;ensembles&lt;/keyword&gt;&lt;keyword&gt;binding&lt;/keyword&gt;&lt;keyword&gt;domain&lt;/keyword&gt;&lt;/keywords&gt;&lt;dates&gt;&lt;year&gt;2013&lt;/year&gt;&lt;pub-dates&gt;&lt;date&gt;Jul 2&lt;/date&gt;&lt;/pub-dates&gt;&lt;/dates&gt;&lt;isbn&gt;0969-2126&lt;/isbn&gt;&lt;accession-num&gt;WOS:000321681600007&lt;/accession-num&gt;&lt;urls&gt;&lt;related-urls&gt;&lt;url&gt;&amp;lt;Go to ISI&amp;gt;://WOS:000321681600007&lt;/url&gt;&lt;/related-urls&gt;&lt;/urls&gt;&lt;electronic-resource-num&gt;Doi 10.1016/J.Str.2013.05.014&lt;/electronic-resource-num&gt;&lt;language&gt;English&lt;/language&gt;&lt;/record&gt;&lt;/Cite&gt;&lt;/EndNote&gt;</w:instrText>
        </w:r>
        <w:r w:rsidR="00E91EF1">
          <w:fldChar w:fldCharType="separate"/>
        </w:r>
        <w:r w:rsidR="00E91EF1" w:rsidRPr="00E91EF1">
          <w:rPr>
            <w:noProof/>
            <w:vertAlign w:val="superscript"/>
          </w:rPr>
          <w:t>157</w:t>
        </w:r>
        <w:r w:rsidR="00E91EF1">
          <w:fldChar w:fldCharType="end"/>
        </w:r>
      </w:hyperlink>
      <w:r w:rsidRPr="00D421A1">
        <w:t xml:space="preserve"> </w:t>
      </w:r>
    </w:p>
    <w:p w14:paraId="393A36F8" w14:textId="0D9ECC78" w:rsidR="002761DD" w:rsidRPr="00D421A1" w:rsidRDefault="002761DD" w:rsidP="002761DD">
      <w:pPr>
        <w:pStyle w:val="08ArticleText"/>
      </w:pPr>
      <w:r w:rsidRPr="00D421A1">
        <w:t xml:space="preserve">The most prominent example is given by the resolution of the pore-forming toxin </w:t>
      </w:r>
      <w:proofErr w:type="spellStart"/>
      <w:r w:rsidRPr="00D421A1">
        <w:t>aerolysin</w:t>
      </w:r>
      <w:proofErr w:type="spellEnd"/>
      <w:r w:rsidRPr="00D421A1">
        <w:t xml:space="preserve"> (Figure 9).</w:t>
      </w:r>
      <w:hyperlink w:anchor="_ENREF_149" w:tooltip="Degiacomi, 2013 #312" w:history="1">
        <w:r w:rsidR="00E91EF1">
          <w:fldChar w:fldCharType="begin">
            <w:fldData xml:space="preserve">PEVuZE5vdGU+PENpdGU+PEF1dGhvcj5EZWdpYWNvbWk8L0F1dGhvcj48WWVhcj4yMDEzPC9ZZWFy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</w:fldData>
          </w:fldChar>
        </w:r>
        <w:r w:rsidR="00E91EF1">
          <w:instrText xml:space="preserve"> ADDIN EN.CITE </w:instrText>
        </w:r>
        <w:r w:rsidR="00E91EF1">
          <w:fldChar w:fldCharType="begin">
            <w:fldData xml:space="preserve">PEVuZE5vdGU+PENpdGU+PEF1dGhvcj5EZWdpYWNvbWk8L0F1dGhvcj48WWVhcj4yMDEzPC9ZZWFy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</w:fldData>
          </w:fldChar>
        </w:r>
        <w:r w:rsidR="00E91EF1">
          <w:instrText xml:space="preserve"> ADDIN EN.CITE.DATA </w:instrText>
        </w:r>
        <w:r w:rsidR="00E91EF1">
          <w:fldChar w:fldCharType="end"/>
        </w:r>
        <w:r w:rsidR="00E91EF1">
          <w:fldChar w:fldCharType="separate"/>
        </w:r>
        <w:r w:rsidR="00E91EF1" w:rsidRPr="00E91EF1">
          <w:rPr>
            <w:noProof/>
            <w:vertAlign w:val="superscript"/>
          </w:rPr>
          <w:t>149</w:t>
        </w:r>
        <w:r w:rsidR="00E91EF1">
          <w:fldChar w:fldCharType="end"/>
        </w:r>
      </w:hyperlink>
      <w:r w:rsidR="00BE212F" w:rsidRPr="00D421A1">
        <w:t xml:space="preserve"> </w:t>
      </w:r>
      <w:r w:rsidRPr="00D421A1">
        <w:t>Such protein is the prototypic representative of the</w:t>
      </w:r>
      <w:r w:rsidRPr="00D421A1">
        <w:rPr>
          <w:rFonts w:ascii="Symbol" w:hAnsi="Symbol"/>
        </w:rPr>
        <w:t></w:t>
      </w:r>
      <w:r w:rsidRPr="00D421A1">
        <w:rPr>
          <w:rFonts w:ascii="Symbol" w:hAnsi="Symbol"/>
        </w:rPr>
        <w:t></w:t>
      </w:r>
      <w:r w:rsidRPr="00D421A1">
        <w:t xml:space="preserve">-pore-forming toxin class, for which the structure was not known. Determination of low-resolution images by </w:t>
      </w:r>
      <w:proofErr w:type="spellStart"/>
      <w:r w:rsidRPr="00D421A1">
        <w:t>cryo</w:t>
      </w:r>
      <w:proofErr w:type="spellEnd"/>
      <w:r w:rsidRPr="00D421A1">
        <w:t xml:space="preserve">-EM of the </w:t>
      </w:r>
      <w:proofErr w:type="spellStart"/>
      <w:r w:rsidRPr="00D421A1">
        <w:t>heptameric</w:t>
      </w:r>
      <w:proofErr w:type="spellEnd"/>
      <w:r w:rsidRPr="00D421A1">
        <w:t xml:space="preserve"> complex posed </w:t>
      </w:r>
      <w:r w:rsidR="00E7567E">
        <w:t>an even</w:t>
      </w:r>
      <w:r w:rsidRPr="00D421A1">
        <w:t xml:space="preserve"> bigger puzzle, as different images were showing significantly different assemblies. Dal </w:t>
      </w:r>
      <w:proofErr w:type="spellStart"/>
      <w:r w:rsidRPr="00D421A1">
        <w:t>Peraro</w:t>
      </w:r>
      <w:proofErr w:type="spellEnd"/>
      <w:r w:rsidRPr="00D421A1">
        <w:t xml:space="preserve"> and co-workers proceeded with systematic investigation at both the experimental and computational levels. First, they determined </w:t>
      </w:r>
      <w:r w:rsidR="00E7567E">
        <w:t>at</w:t>
      </w:r>
      <w:r w:rsidRPr="00D421A1">
        <w:t xml:space="preserve"> high-resolution the monomeric component of the toxin; then, atomistic simulations were employed to reveal large-scale motions accessible to these single proteins. Finally, the structure </w:t>
      </w:r>
      <w:r w:rsidRPr="00D421A1">
        <w:lastRenderedPageBreak/>
        <w:t xml:space="preserve">of the complex in its resting state was determined. </w:t>
      </w:r>
    </w:p>
    <w:p w14:paraId="095BA994" w14:textId="7F2D6A13" w:rsidR="002761DD" w:rsidRPr="00D421A1" w:rsidRDefault="002761DD" w:rsidP="002761DD">
      <w:pPr>
        <w:pStyle w:val="08ArticleText"/>
      </w:pPr>
      <w:r w:rsidRPr="00D421A1">
        <w:t xml:space="preserve">Analysis of the large-scale fluctuations revealed that a simple concerted twisting motion of the seven monomers allows formation of a </w:t>
      </w:r>
      <w:proofErr w:type="spellStart"/>
      <w:r w:rsidRPr="00D421A1">
        <w:t>transmembrane</w:t>
      </w:r>
      <w:proofErr w:type="spellEnd"/>
      <w:r w:rsidRPr="00D421A1">
        <w:t xml:space="preserve"> </w:t>
      </w:r>
      <w:r w:rsidRPr="00D421A1">
        <w:rPr>
          <w:rFonts w:ascii="Symbol" w:hAnsi="Symbol"/>
        </w:rPr>
        <w:t></w:t>
      </w:r>
      <w:r w:rsidRPr="00D421A1">
        <w:t xml:space="preserve">-pore, by extrusion of long </w:t>
      </w:r>
      <w:r w:rsidRPr="00D421A1">
        <w:rPr>
          <w:rFonts w:ascii="Symbol" w:hAnsi="Symbol"/>
        </w:rPr>
        <w:t></w:t>
      </w:r>
      <w:r w:rsidRPr="00D421A1">
        <w:t xml:space="preserve">-domains from the core of the assembly. The existence of such conformation was confirmed by the almost perfect matching with the </w:t>
      </w:r>
      <w:proofErr w:type="spellStart"/>
      <w:r w:rsidRPr="00D421A1">
        <w:t>cryo</w:t>
      </w:r>
      <w:proofErr w:type="spellEnd"/>
      <w:r w:rsidRPr="00D421A1">
        <w:t>-EM images</w:t>
      </w:r>
      <w:r w:rsidR="008052FE">
        <w:t>,</w:t>
      </w:r>
      <w:r w:rsidRPr="00D421A1">
        <w:t xml:space="preserve"> revealing the existence of structurally significantly different states.</w:t>
      </w:r>
      <w:hyperlink w:anchor="_ENREF_149" w:tooltip="Degiacomi, 2013 #312" w:history="1">
        <w:r w:rsidR="00E91EF1">
          <w:fldChar w:fldCharType="begin">
            <w:fldData xml:space="preserve">PEVuZE5vdGU+PENpdGU+PEF1dGhvcj5EZWdpYWNvbWk8L0F1dGhvcj48WWVhcj4yMDEzPC9ZZWFy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</w:fldData>
          </w:fldChar>
        </w:r>
        <w:r w:rsidR="00E91EF1">
          <w:instrText xml:space="preserve"> ADDIN EN.CITE </w:instrText>
        </w:r>
        <w:r w:rsidR="00E91EF1">
          <w:fldChar w:fldCharType="begin">
            <w:fldData xml:space="preserve">PEVuZE5vdGU+PENpdGU+PEF1dGhvcj5EZWdpYWNvbWk8L0F1dGhvcj48WWVhcj4yMDEzPC9ZZWFy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</w:fldData>
          </w:fldChar>
        </w:r>
        <w:r w:rsidR="00E91EF1">
          <w:instrText xml:space="preserve"> ADDIN EN.CITE.DATA </w:instrText>
        </w:r>
        <w:r w:rsidR="00E91EF1">
          <w:fldChar w:fldCharType="end"/>
        </w:r>
        <w:r w:rsidR="00E91EF1">
          <w:fldChar w:fldCharType="separate"/>
        </w:r>
        <w:r w:rsidR="00E91EF1" w:rsidRPr="00E91EF1">
          <w:rPr>
            <w:noProof/>
            <w:vertAlign w:val="superscript"/>
          </w:rPr>
          <w:t>149</w:t>
        </w:r>
        <w:r w:rsidR="00E91EF1">
          <w:fldChar w:fldCharType="end"/>
        </w:r>
      </w:hyperlink>
    </w:p>
    <w:p w14:paraId="41B35560" w14:textId="77777777" w:rsidR="002761DD" w:rsidRPr="00D421A1" w:rsidRDefault="002761DD" w:rsidP="002761DD">
      <w:pPr>
        <w:pStyle w:val="08ArticleText"/>
      </w:pPr>
    </w:p>
    <w:p w14:paraId="17DF11F4" w14:textId="77777777" w:rsidR="002761DD" w:rsidRPr="00D421A1" w:rsidRDefault="002761DD" w:rsidP="002761DD">
      <w:pPr>
        <w:pStyle w:val="08ArticleText"/>
      </w:pPr>
    </w:p>
    <w:p w14:paraId="6A4D0BB9" w14:textId="48A5C7B1" w:rsidR="002761DD" w:rsidRPr="00D421A1" w:rsidRDefault="002761DD" w:rsidP="00E91EF1">
      <w:pPr>
        <w:pStyle w:val="07DHeading"/>
      </w:pPr>
      <w:r w:rsidRPr="00D421A1">
        <w:t>Integrative experimental-CG protocol for determination of macro-assemblies</w:t>
      </w:r>
    </w:p>
    <w:p w14:paraId="28C79857" w14:textId="77777777" w:rsidR="002761DD" w:rsidRPr="00D421A1" w:rsidRDefault="002761DD" w:rsidP="002761DD">
      <w:pPr>
        <w:pStyle w:val="08ArticleText"/>
      </w:pPr>
    </w:p>
    <w:p w14:paraId="0C2C1D2C" w14:textId="66586419" w:rsidR="002761DD" w:rsidRPr="00D421A1" w:rsidRDefault="002761DD" w:rsidP="002761DD">
      <w:pPr>
        <w:pStyle w:val="08ArticleText"/>
      </w:pPr>
      <w:r w:rsidRPr="00D421A1">
        <w:t xml:space="preserve">Cellular protein complexes can span over dimensions that are </w:t>
      </w:r>
      <w:r w:rsidR="00E7567E">
        <w:t>beyond</w:t>
      </w:r>
      <w:r w:rsidRPr="00D421A1">
        <w:t xml:space="preserve"> reach even for mid-/low-resolution techniques like </w:t>
      </w:r>
      <w:proofErr w:type="spellStart"/>
      <w:r w:rsidRPr="00D421A1">
        <w:t>cryo</w:t>
      </w:r>
      <w:proofErr w:type="spellEnd"/>
      <w:r w:rsidRPr="00D421A1">
        <w:t xml:space="preserve">-EM, or </w:t>
      </w:r>
      <w:r w:rsidR="00E7567E">
        <w:t xml:space="preserve">they may </w:t>
      </w:r>
      <w:r w:rsidRPr="00D421A1">
        <w:t xml:space="preserve">have an intrinsic dynamical nature, </w:t>
      </w:r>
      <w:r w:rsidR="00E7567E">
        <w:t>thus preventing</w:t>
      </w:r>
      <w:r w:rsidRPr="00D421A1">
        <w:t xml:space="preserve"> stable protein co-loca</w:t>
      </w:r>
      <w:r w:rsidR="00E7567E">
        <w:t>lisa</w:t>
      </w:r>
      <w:r w:rsidRPr="00D421A1">
        <w:t xml:space="preserve">tion for sufficient long time to allow direct probing. In this case, there is no possibility of obtaining structural data of </w:t>
      </w:r>
      <w:r w:rsidR="008052FE">
        <w:t xml:space="preserve">the whole structure from single </w:t>
      </w:r>
      <w:r w:rsidRPr="00D421A1">
        <w:t xml:space="preserve">experimental methods. Still, smart combination of experimental insights and simulations can lead to surprisingly outstanding results. </w:t>
      </w:r>
    </w:p>
    <w:p w14:paraId="23FBDB65" w14:textId="42901A0F" w:rsidR="00FD26B1" w:rsidRPr="00D421A1" w:rsidRDefault="00FD26B1" w:rsidP="00FD26B1">
      <w:pPr>
        <w:pStyle w:val="08ArticleText"/>
      </w:pPr>
      <w:r w:rsidRPr="00D421A1">
        <w:t xml:space="preserve">The example that we report here is the determination of the three-dimensional structure of the nuclear-pore complex (NPC) of </w:t>
      </w:r>
      <w:r w:rsidRPr="00D421A1">
        <w:rPr>
          <w:i/>
        </w:rPr>
        <w:t xml:space="preserve">Saccharomyces </w:t>
      </w:r>
      <w:proofErr w:type="spellStart"/>
      <w:r w:rsidRPr="00D421A1">
        <w:rPr>
          <w:i/>
        </w:rPr>
        <w:t>cervisiae</w:t>
      </w:r>
      <w:proofErr w:type="spellEnd"/>
      <w:r w:rsidRPr="00D421A1">
        <w:t xml:space="preserve"> by </w:t>
      </w:r>
      <w:proofErr w:type="spellStart"/>
      <w:r w:rsidRPr="00D421A1">
        <w:t>Alber</w:t>
      </w:r>
      <w:proofErr w:type="spellEnd"/>
      <w:r w:rsidRPr="00D421A1">
        <w:t xml:space="preserve"> et al. ac</w:t>
      </w:r>
      <w:r w:rsidR="00594FDE" w:rsidRPr="00D421A1">
        <w:t>hieved in 2007.</w:t>
      </w:r>
      <w:r w:rsidR="00E91EF1">
        <w:fldChar w:fldCharType="begin">
          <w:fldData xml:space="preserve">PEVuZE5vdGU+PENpdGU+PEF1dGhvcj5BbGJlcjwvQXV0aG9yPjxZZWFyPjIwMDc8L1llYXI+PFJl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</w:fldData>
        </w:fldChar>
      </w:r>
      <w:r w:rsidR="00E91EF1">
        <w:instrText xml:space="preserve"> ADDIN EN.CITE </w:instrText>
      </w:r>
      <w:r w:rsidR="00E91EF1">
        <w:fldChar w:fldCharType="begin">
          <w:fldData xml:space="preserve">PEVuZE5vdGU+PENpdGU+PEF1dGhvcj5BbGJlcjwvQXV0aG9yPjxZZWFyPjIwMDc8L1llYXI+PFJl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</w:fldData>
        </w:fldChar>
      </w:r>
      <w:r w:rsidR="00E91EF1">
        <w:instrText xml:space="preserve"> ADDIN EN.CITE.DATA </w:instrText>
      </w:r>
      <w:r w:rsidR="00E91EF1">
        <w:fldChar w:fldCharType="end"/>
      </w:r>
      <w:r w:rsidR="00E91EF1">
        <w:fldChar w:fldCharType="separate"/>
      </w:r>
      <w:hyperlink w:anchor="_ENREF_158" w:tooltip="Alber, 2007 #323" w:history="1">
        <w:r w:rsidR="00E91EF1" w:rsidRPr="00E91EF1">
          <w:rPr>
            <w:noProof/>
            <w:vertAlign w:val="superscript"/>
          </w:rPr>
          <w:t>158</w:t>
        </w:r>
      </w:hyperlink>
      <w:r w:rsidR="00E91EF1" w:rsidRPr="00E91EF1">
        <w:rPr>
          <w:noProof/>
          <w:vertAlign w:val="superscript"/>
        </w:rPr>
        <w:t xml:space="preserve">, </w:t>
      </w:r>
      <w:hyperlink w:anchor="_ENREF_159" w:tooltip="Alber, 2007 #324" w:history="1">
        <w:r w:rsidR="00E91EF1" w:rsidRPr="00E91EF1">
          <w:rPr>
            <w:noProof/>
            <w:vertAlign w:val="superscript"/>
          </w:rPr>
          <w:t>159</w:t>
        </w:r>
      </w:hyperlink>
      <w:r w:rsidR="00E91EF1">
        <w:fldChar w:fldCharType="end"/>
      </w:r>
    </w:p>
    <w:p w14:paraId="101C6445" w14:textId="7CFB1DE2" w:rsidR="00FD26B1" w:rsidRPr="00D421A1" w:rsidRDefault="00FD26B1" w:rsidP="00FD26B1">
      <w:pPr>
        <w:pStyle w:val="08ArticleText"/>
      </w:pPr>
      <w:r w:rsidRPr="00D421A1">
        <w:t>This mac</w:t>
      </w:r>
      <w:r w:rsidR="008052FE">
        <w:t>romolecular assembly</w:t>
      </w:r>
      <w:r w:rsidRPr="00D421A1">
        <w:t xml:space="preserve"> localises at the nuclear membrane, and it is crucial for regulation of molecular transport inside/outside the cellular nucleus. </w:t>
      </w:r>
      <w:r w:rsidR="00E7567E">
        <w:t xml:space="preserve">The construct is very complex; </w:t>
      </w:r>
      <w:proofErr w:type="gramStart"/>
      <w:r w:rsidR="00E7567E">
        <w:t>t</w:t>
      </w:r>
      <w:r w:rsidRPr="00D421A1">
        <w:t>he NPC is constituted by several units of about 30 different proteins, up to 456 individual molecules,</w:t>
      </w:r>
      <w:proofErr w:type="gramEnd"/>
      <w:r w:rsidRPr="00D421A1">
        <w:t xml:space="preserve"> for a total mass of roughly 50 </w:t>
      </w:r>
      <w:proofErr w:type="spellStart"/>
      <w:r w:rsidRPr="00D421A1">
        <w:t>MDa</w:t>
      </w:r>
      <w:proofErr w:type="spellEnd"/>
      <w:r w:rsidRPr="00D421A1">
        <w:t xml:space="preserve">. The different proteins localize dynamically at different regions of the nuclear membrane (nuclear, </w:t>
      </w:r>
      <w:proofErr w:type="spellStart"/>
      <w:r w:rsidRPr="00D421A1">
        <w:t>transmembrane</w:t>
      </w:r>
      <w:proofErr w:type="spellEnd"/>
      <w:r w:rsidRPr="00D421A1">
        <w:t xml:space="preserve">, or </w:t>
      </w:r>
      <w:proofErr w:type="spellStart"/>
      <w:r w:rsidRPr="00D421A1">
        <w:t>cytpoplasmic</w:t>
      </w:r>
      <w:proofErr w:type="spellEnd"/>
      <w:r w:rsidRPr="00D421A1">
        <w:t xml:space="preserve"> sides), and arrange in eight rather symmetric units around the pore axis, which is filled by filamentous protein domains providing the docking sites for the transport factors. Determination at the (</w:t>
      </w:r>
      <w:r w:rsidRPr="00D421A1">
        <w:rPr>
          <w:i/>
        </w:rPr>
        <w:t>quasi</w:t>
      </w:r>
      <w:r w:rsidRPr="00D421A1">
        <w:t xml:space="preserve">)-atomistic resolution of the whole assembly by traditional structural biology methods is not feasible, both because of its huge size, and of the dynamical character of the same assembly. </w:t>
      </w:r>
    </w:p>
    <w:p w14:paraId="538FB81D" w14:textId="74AFBAA0" w:rsidR="00BE3983" w:rsidRPr="00D421A1" w:rsidRDefault="00BE3983" w:rsidP="00FD26B1">
      <w:pPr>
        <w:pStyle w:val="08ArticleText"/>
      </w:pPr>
      <w:r w:rsidRPr="00D421A1">
        <w:t>At the tim</w:t>
      </w:r>
      <w:r w:rsidR="00594FDE" w:rsidRPr="00D421A1">
        <w:t xml:space="preserve">e of the work by </w:t>
      </w:r>
      <w:proofErr w:type="spellStart"/>
      <w:r w:rsidR="00594FDE" w:rsidRPr="00D421A1">
        <w:t>Alber</w:t>
      </w:r>
      <w:proofErr w:type="spellEnd"/>
      <w:r w:rsidR="00594FDE" w:rsidRPr="00D421A1">
        <w:t xml:space="preserve"> et al.</w:t>
      </w:r>
      <w:r w:rsidRPr="00D421A1">
        <w:t xml:space="preserve"> only low resolution images by </w:t>
      </w:r>
      <w:proofErr w:type="spellStart"/>
      <w:r w:rsidRPr="00D421A1">
        <w:t>cryo</w:t>
      </w:r>
      <w:proofErr w:type="spellEnd"/>
      <w:r w:rsidRPr="00D421A1">
        <w:t>-EM were available, and only roughly 5% of the individual protein sequences were structurally characterised at the atomistic level.</w:t>
      </w:r>
      <w:hyperlink w:anchor="_ENREF_158" w:tooltip="Alber, 2007 #323" w:history="1">
        <w:r w:rsidR="00E91EF1">
          <w:fldChar w:fldCharType="begin">
            <w:fldData xml:space="preserve">PEVuZE5vdGU+PENpdGU+PEF1dGhvcj5BbGJlcjwvQXV0aG9yPjxZZWFyPjIwMDc8L1llYXI+PFJl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</w:fldData>
          </w:fldChar>
        </w:r>
        <w:r w:rsidR="00E91EF1">
          <w:instrText xml:space="preserve"> ADDIN EN.CITE </w:instrText>
        </w:r>
        <w:r w:rsidR="00E91EF1">
          <w:fldChar w:fldCharType="begin">
            <w:fldData xml:space="preserve">PEVuZE5vdGU+PENpdGU+PEF1dGhvcj5BbGJlcjwvQXV0aG9yPjxZZWFyPjIwMDc8L1llYXI+PFJl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</w:fldData>
          </w:fldChar>
        </w:r>
        <w:r w:rsidR="00E91EF1">
          <w:instrText xml:space="preserve"> ADDIN EN.CITE.DATA </w:instrText>
        </w:r>
        <w:r w:rsidR="00E91EF1">
          <w:fldChar w:fldCharType="end"/>
        </w:r>
        <w:r w:rsidR="00E91EF1">
          <w:fldChar w:fldCharType="separate"/>
        </w:r>
        <w:r w:rsidR="00E91EF1" w:rsidRPr="00E91EF1">
          <w:rPr>
            <w:noProof/>
            <w:vertAlign w:val="superscript"/>
          </w:rPr>
          <w:t>158</w:t>
        </w:r>
        <w:r w:rsidR="00E91EF1">
          <w:fldChar w:fldCharType="end"/>
        </w:r>
      </w:hyperlink>
      <w:r w:rsidRPr="00D421A1">
        <w:t xml:space="preserve"> </w:t>
      </w:r>
    </w:p>
    <w:p w14:paraId="25448A68" w14:textId="58A2547E" w:rsidR="004C5B8B" w:rsidRPr="00D421A1" w:rsidRDefault="00BE3983" w:rsidP="00FD26B1">
      <w:pPr>
        <w:pStyle w:val="08ArticleText"/>
      </w:pPr>
      <w:proofErr w:type="gramStart"/>
      <w:r w:rsidRPr="00D421A1">
        <w:t xml:space="preserve">The integrative experimental/computational approach devised by </w:t>
      </w:r>
      <w:proofErr w:type="spellStart"/>
      <w:r w:rsidRPr="00D421A1">
        <w:t>Alber</w:t>
      </w:r>
      <w:proofErr w:type="spellEnd"/>
      <w:r w:rsidRPr="00D421A1">
        <w:t xml:space="preserve"> et al</w:t>
      </w:r>
      <w:r w:rsidR="008052FE">
        <w:t>.</w:t>
      </w:r>
      <w:proofErr w:type="gramEnd"/>
      <w:r w:rsidR="001A25EB">
        <w:fldChar w:fldCharType="begin"/>
      </w:r>
      <w:r w:rsidR="001A25EB">
        <w:instrText xml:space="preserve"> HYPERLINK \l "_ENREF_159" \o "Alber, 2007 #324" </w:instrText>
      </w:r>
      <w:r w:rsidR="001A25EB">
        <w:fldChar w:fldCharType="separate"/>
      </w:r>
      <w:r w:rsidR="00E91EF1">
        <w:fldChar w:fldCharType="begin">
          <w:fldData xml:space="preserve">PEVuZE5vdGU+PENpdGU+PEF1dGhvcj5BbGJlcjwvQXV0aG9yPjxZZWFyPjIwMDc8L1llYXI+PFJl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aXRsZT48YWJici0xPk5hdHVyZTwvYWJici0xPjwvYWx0LXBlcmlvZGljYWw+PHBhZ2VzPjY4My02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</w:fldData>
        </w:fldChar>
      </w:r>
      <w:r w:rsidR="00E91EF1">
        <w:instrText xml:space="preserve"> ADDIN EN.CITE </w:instrText>
      </w:r>
      <w:r w:rsidR="00E91EF1">
        <w:fldChar w:fldCharType="begin">
          <w:fldData xml:space="preserve">PEVuZE5vdGU+PENpdGU+PEF1dGhvcj5BbGJlcjwvQXV0aG9yPjxZZWFyPjIwMDc8L1llYXI+PFJl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aXRsZT48YWJici0xPk5hdHVyZTwvYWJici0xPjwvYWx0LXBlcmlvZGljYWw+PHBhZ2VzPjY4My02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</w:fldData>
        </w:fldChar>
      </w:r>
      <w:r w:rsidR="00E91EF1">
        <w:instrText xml:space="preserve"> ADDIN EN.CITE.DATA </w:instrText>
      </w:r>
      <w:r w:rsidR="00E91EF1">
        <w:fldChar w:fldCharType="end"/>
      </w:r>
      <w:r w:rsidR="00E91EF1">
        <w:fldChar w:fldCharType="separate"/>
      </w:r>
      <w:r w:rsidR="00E91EF1" w:rsidRPr="00E91EF1">
        <w:rPr>
          <w:noProof/>
          <w:vertAlign w:val="superscript"/>
        </w:rPr>
        <w:t>159</w:t>
      </w:r>
      <w:r w:rsidR="00E91EF1">
        <w:fldChar w:fldCharType="end"/>
      </w:r>
      <w:r w:rsidR="001A25EB">
        <w:fldChar w:fldCharType="end"/>
      </w:r>
      <w:r w:rsidRPr="00D421A1">
        <w:t xml:space="preserve"> </w:t>
      </w:r>
      <w:proofErr w:type="gramStart"/>
      <w:r w:rsidRPr="00D421A1">
        <w:t>makes</w:t>
      </w:r>
      <w:proofErr w:type="gramEnd"/>
      <w:r w:rsidRPr="00D421A1">
        <w:t xml:space="preserve"> use of massive data coming from several proteomics techniques capable of capturing any possible structural or protein-protein interaction data. These may include sedimentation analysis to determine coarse shapes of each protein component, </w:t>
      </w:r>
      <w:proofErr w:type="spellStart"/>
      <w:r w:rsidRPr="00D421A1">
        <w:t>immuno</w:t>
      </w:r>
      <w:proofErr w:type="spellEnd"/>
      <w:r w:rsidRPr="00D421A1">
        <w:t xml:space="preserve">-EM to infer localization of proteins in the assembly, affinity purification of tagged proteins to determine pair or </w:t>
      </w:r>
      <w:proofErr w:type="spellStart"/>
      <w:r w:rsidRPr="00D421A1">
        <w:t>oligomeric</w:t>
      </w:r>
      <w:proofErr w:type="spellEnd"/>
      <w:r w:rsidRPr="00D421A1">
        <w:t xml:space="preserve"> interactions among protein partners in the construct.  </w:t>
      </w:r>
      <w:r w:rsidRPr="00D421A1">
        <w:rPr>
          <w:i/>
        </w:rPr>
        <w:t>Per se</w:t>
      </w:r>
      <w:r w:rsidRPr="00D421A1">
        <w:t xml:space="preserve">, data coming from </w:t>
      </w:r>
      <w:r w:rsidR="00E7567E">
        <w:t>each</w:t>
      </w:r>
      <w:r w:rsidRPr="00D421A1">
        <w:t xml:space="preserve"> single technique may yield very poor information about the </w:t>
      </w:r>
      <w:r w:rsidR="00E7567E">
        <w:t>global structure of the complex;</w:t>
      </w:r>
      <w:r w:rsidRPr="00D421A1">
        <w:t xml:space="preserve"> nonetheless, taken altogether, they should infer sufficient information to reconstruct the global structure of a macromolecular assembly.</w:t>
      </w:r>
    </w:p>
    <w:p w14:paraId="197BCAA5" w14:textId="5CE2E594" w:rsidR="004C5B8B" w:rsidRPr="00D421A1" w:rsidRDefault="00BE3983" w:rsidP="00FD26B1">
      <w:pPr>
        <w:pStyle w:val="08ArticleText"/>
      </w:pPr>
      <w:r w:rsidRPr="00D421A1">
        <w:t xml:space="preserve">In the approach by </w:t>
      </w:r>
      <w:proofErr w:type="spellStart"/>
      <w:r w:rsidRPr="00D421A1">
        <w:t>Alber</w:t>
      </w:r>
      <w:proofErr w:type="spellEnd"/>
      <w:r w:rsidRPr="00D421A1">
        <w:t xml:space="preserve"> et al</w:t>
      </w:r>
      <w:r w:rsidR="008052FE">
        <w:t>.</w:t>
      </w:r>
      <w:r w:rsidR="00071928" w:rsidRPr="00D421A1">
        <w:t xml:space="preserve"> (Figure 10)</w:t>
      </w:r>
      <w:r w:rsidRPr="00D421A1">
        <w:t xml:space="preserve">, the first step is to translate information from experiments mentioned above (plus others) into spatial restraints. </w:t>
      </w:r>
      <w:r w:rsidR="004C5B8B" w:rsidRPr="00D421A1">
        <w:t>Some</w:t>
      </w:r>
      <w:r w:rsidRPr="00D421A1">
        <w:t xml:space="preserve"> restraints </w:t>
      </w:r>
      <w:r w:rsidR="004C5B8B" w:rsidRPr="00D421A1">
        <w:t>are</w:t>
      </w:r>
      <w:r w:rsidRPr="00D421A1">
        <w:t xml:space="preserve"> applied to single proteins, </w:t>
      </w:r>
      <w:r w:rsidR="004C5B8B" w:rsidRPr="00D421A1">
        <w:t>to define the</w:t>
      </w:r>
      <w:r w:rsidR="00E7567E">
        <w:t xml:space="preserve">ir shape, volume occupation </w:t>
      </w:r>
      <w:proofErr w:type="spellStart"/>
      <w:r w:rsidR="00E7567E">
        <w:t>etc</w:t>
      </w:r>
      <w:proofErr w:type="spellEnd"/>
      <w:proofErr w:type="gramStart"/>
      <w:r w:rsidR="00E7567E">
        <w:t>;</w:t>
      </w:r>
      <w:proofErr w:type="gramEnd"/>
      <w:r w:rsidR="004C5B8B" w:rsidRPr="00D421A1">
        <w:t xml:space="preserve"> </w:t>
      </w:r>
      <w:r w:rsidR="00E7567E">
        <w:t>others</w:t>
      </w:r>
      <w:r w:rsidR="004C5B8B" w:rsidRPr="00D421A1">
        <w:t xml:space="preserve"> to</w:t>
      </w:r>
      <w:r w:rsidR="00E7567E">
        <w:t xml:space="preserve"> entire</w:t>
      </w:r>
      <w:r w:rsidR="004C5B8B" w:rsidRPr="00D421A1">
        <w:t xml:space="preserve"> protein groups</w:t>
      </w:r>
      <w:r w:rsidR="00E7567E">
        <w:t>,</w:t>
      </w:r>
      <w:r w:rsidR="004C5B8B" w:rsidRPr="00D421A1">
        <w:t xml:space="preserve"> to facilitate or destabilise protein proximity in the assembly. </w:t>
      </w:r>
    </w:p>
    <w:p w14:paraId="3830A6B2" w14:textId="54738365" w:rsidR="008052FE" w:rsidRDefault="004C5B8B" w:rsidP="004C5B8B">
      <w:pPr>
        <w:pStyle w:val="08ArticleText"/>
      </w:pPr>
      <w:r w:rsidRPr="00D421A1">
        <w:lastRenderedPageBreak/>
        <w:t>Then, a computational protocol is defined where proteins are represented by a minimal set of spheroidal beads topologically arranged to grossly reproduce the respective shape, and initially randomly distributed in a confined volume. All spatial restraints are combined in one scoring function, which tests how much a given structure is compatible with the collected restraints coming from the experiment. Additional external factors, like global shape or symmetry of the complex are added as well to the scoring function. The structure is then relaxed with respect to the scoring function until a minimum is reached. The procedure can be repeated several time</w:t>
      </w:r>
      <w:r w:rsidR="00594FDE" w:rsidRPr="00D421A1">
        <w:t>s</w:t>
      </w:r>
      <w:r w:rsidRPr="00D421A1">
        <w:t xml:space="preserve"> until a statistically meaningful set of structures is found. Finally, all best structures </w:t>
      </w:r>
      <w:r w:rsidR="00E7567E">
        <w:t>that</w:t>
      </w:r>
      <w:r w:rsidRPr="00D421A1">
        <w:t xml:space="preserve"> satisfy similarly well the initial restraints are processed by cluster analysis. </w:t>
      </w:r>
    </w:p>
    <w:p w14:paraId="1BF8FD0F" w14:textId="3D77C8E4" w:rsidR="004C5B8B" w:rsidRPr="00D421A1" w:rsidRDefault="004C5B8B" w:rsidP="004C5B8B">
      <w:pPr>
        <w:pStyle w:val="08ArticleText"/>
      </w:pPr>
      <w:r w:rsidRPr="00D421A1">
        <w:t xml:space="preserve">The procedure allows three possible outputs: </w:t>
      </w:r>
      <w:r w:rsidR="00442D27" w:rsidRPr="00D421A1">
        <w:t>(</w:t>
      </w:r>
      <w:proofErr w:type="spellStart"/>
      <w:r w:rsidR="00442D27" w:rsidRPr="00D421A1">
        <w:t>i</w:t>
      </w:r>
      <w:proofErr w:type="spellEnd"/>
      <w:r w:rsidR="00442D27" w:rsidRPr="00D421A1">
        <w:t xml:space="preserve">) </w:t>
      </w:r>
      <w:r w:rsidR="00442D27" w:rsidRPr="00D421A1">
        <w:rPr>
          <w:i/>
        </w:rPr>
        <w:t>there is only one clustered structure that respects the initial restraints</w:t>
      </w:r>
      <w:r w:rsidR="00442D27" w:rsidRPr="00D421A1">
        <w:t xml:space="preserve">. In this case, a likely structure for the macromolecular complex has been found. (ii) </w:t>
      </w:r>
      <w:r w:rsidR="00442D27" w:rsidRPr="00D421A1">
        <w:rPr>
          <w:i/>
        </w:rPr>
        <w:t>There are multiple structures respecting initial restraints.</w:t>
      </w:r>
      <w:r w:rsidR="00442D27" w:rsidRPr="00D421A1">
        <w:t xml:space="preserve"> Then, either there exist multiple native aggregation states, or the number of restraints used is insufficient to uniquely determine the structure of the complex. In any case, additional experiment adding new restraints should be performed. (iii) </w:t>
      </w:r>
      <w:r w:rsidR="00442D27" w:rsidRPr="00D421A1">
        <w:rPr>
          <w:i/>
        </w:rPr>
        <w:t xml:space="preserve">The algorithm cannot find structures satisfying the initial restraints. </w:t>
      </w:r>
      <w:r w:rsidR="00442D27" w:rsidRPr="00D421A1">
        <w:t xml:space="preserve">In this case, either experimental data are biased, or there is some issue in the interpretation of the experiment in terms of spatial restraints. </w:t>
      </w:r>
    </w:p>
    <w:p w14:paraId="10AF340F" w14:textId="6E49E2FC" w:rsidR="00442D27" w:rsidRPr="00D421A1" w:rsidRDefault="00442D27" w:rsidP="004C5B8B">
      <w:pPr>
        <w:pStyle w:val="08ArticleText"/>
      </w:pPr>
      <w:r w:rsidRPr="00D421A1">
        <w:t xml:space="preserve">This approach is surely extremely fascinating, but it requires a large number of experimental data, possibly coming from diverse sources, so to balance bias, correlation, and eventually spurious information. To date, </w:t>
      </w:r>
      <w:r w:rsidR="00E95B01" w:rsidRPr="00D421A1">
        <w:t xml:space="preserve">accumulation of such large quantity (and high quality) of data may still require large investment of time and resources by scientific consortia. </w:t>
      </w:r>
      <w:r w:rsidRPr="00D421A1">
        <w:t xml:space="preserve">Advances in high-throughput proteomics methods </w:t>
      </w:r>
      <w:r w:rsidR="00E95B01" w:rsidRPr="00D421A1">
        <w:t xml:space="preserve">may nonetheless facilitate the establishment of </w:t>
      </w:r>
      <w:r w:rsidR="00E7567E">
        <w:t>this</w:t>
      </w:r>
      <w:r w:rsidR="00E95B01" w:rsidRPr="00D421A1">
        <w:t xml:space="preserve"> approach in the</w:t>
      </w:r>
      <w:r w:rsidR="00E7567E">
        <w:t xml:space="preserve"> coming</w:t>
      </w:r>
      <w:r w:rsidR="00E95B01" w:rsidRPr="00D421A1">
        <w:t xml:space="preserve"> years. </w:t>
      </w:r>
    </w:p>
    <w:p w14:paraId="111AC6DF" w14:textId="77777777" w:rsidR="002761DD" w:rsidRPr="00D421A1" w:rsidRDefault="002761DD" w:rsidP="002761DD">
      <w:pPr>
        <w:pStyle w:val="08ArticleText"/>
      </w:pPr>
    </w:p>
    <w:p w14:paraId="46B221FE" w14:textId="77777777" w:rsidR="00E95B01" w:rsidRPr="00D421A1" w:rsidRDefault="00E95B01" w:rsidP="002761DD">
      <w:pPr>
        <w:pStyle w:val="08ArticleText"/>
      </w:pPr>
    </w:p>
    <w:p w14:paraId="30CF91D4" w14:textId="77777777" w:rsidR="00E95B01" w:rsidRPr="00D421A1" w:rsidRDefault="00E95B01" w:rsidP="002761DD">
      <w:pPr>
        <w:pStyle w:val="08ArticleText"/>
      </w:pPr>
    </w:p>
    <w:p w14:paraId="057BD583" w14:textId="2813F684" w:rsidR="003B098C" w:rsidRPr="00D421A1" w:rsidRDefault="00E91EF1" w:rsidP="004E6E37">
      <w:pPr>
        <w:spacing w:line="276" w:lineRule="auto"/>
        <w:jc w:val="both"/>
        <w:rPr>
          <w:rFonts w:ascii="Times New Roman" w:hAnsi="Times New Roman" w:cs="Times New Roman"/>
          <w:sz w:val="18"/>
          <w:szCs w:val="18"/>
        </w:rPr>
      </w:pPr>
      <w:r w:rsidRPr="00D421A1">
        <w:rPr>
          <w:rFonts w:ascii="Times New Roman" w:hAnsi="Times New Roman" w:cs="Times New Roman"/>
          <w:noProof/>
          <w:sz w:val="18"/>
          <w:szCs w:val="18"/>
          <w:lang w:val="en-US"/>
        </w:rPr>
        <w:lastRenderedPageBreak/>
        <w:drawing>
          <wp:inline distT="0" distB="0" distL="0" distR="0" wp14:anchorId="20E4FA79" wp14:editId="0B69C99B">
            <wp:extent cx="4097655" cy="5461000"/>
            <wp:effectExtent l="0" t="0" r="0" b="0"/>
            <wp:docPr id="18" name="Picture 18" descr="Macintosh HD:Users:cascio:Dropbox:RSC_book:Figures:Scheme_Sal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scio:Dropbox:RSC_book:Figures:Scheme_Sali.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7655" cy="5461000"/>
                    </a:xfrm>
                    <a:prstGeom prst="rect">
                      <a:avLst/>
                    </a:prstGeom>
                    <a:noFill/>
                    <a:ln>
                      <a:noFill/>
                    </a:ln>
                  </pic:spPr>
                </pic:pic>
              </a:graphicData>
            </a:graphic>
          </wp:inline>
        </w:drawing>
      </w:r>
    </w:p>
    <w:p w14:paraId="2B41E0BD" w14:textId="1ED68E0B" w:rsidR="00594FDE" w:rsidRPr="00D421A1" w:rsidRDefault="00594FDE" w:rsidP="00594FDE">
      <w:pPr>
        <w:keepNext/>
        <w:spacing w:line="276" w:lineRule="auto"/>
        <w:jc w:val="both"/>
      </w:pPr>
    </w:p>
    <w:p w14:paraId="399E38D9" w14:textId="3A4D368C" w:rsidR="00554EFB" w:rsidRPr="00D421A1" w:rsidRDefault="00594FDE" w:rsidP="00594FDE">
      <w:pPr>
        <w:pStyle w:val="Caption"/>
        <w:jc w:val="both"/>
        <w:rPr>
          <w:b w:val="0"/>
          <w:color w:val="000000" w:themeColor="text1"/>
        </w:rPr>
      </w:pPr>
      <w:r w:rsidRPr="00D421A1">
        <w:rPr>
          <w:b w:val="0"/>
          <w:i/>
          <w:color w:val="000000" w:themeColor="text1"/>
        </w:rPr>
        <w:t xml:space="preserve">Figure </w:t>
      </w:r>
      <w:r w:rsidRPr="00D421A1">
        <w:rPr>
          <w:b w:val="0"/>
          <w:i/>
          <w:color w:val="000000" w:themeColor="text1"/>
        </w:rPr>
        <w:fldChar w:fldCharType="begin"/>
      </w:r>
      <w:r w:rsidRPr="00D421A1">
        <w:rPr>
          <w:b w:val="0"/>
          <w:i/>
          <w:color w:val="000000" w:themeColor="text1"/>
        </w:rPr>
        <w:instrText xml:space="preserve"> SEQ Figure \* ARABIC </w:instrText>
      </w:r>
      <w:r w:rsidRPr="00D421A1">
        <w:rPr>
          <w:b w:val="0"/>
          <w:i/>
          <w:color w:val="000000" w:themeColor="text1"/>
        </w:rPr>
        <w:fldChar w:fldCharType="separate"/>
      </w:r>
      <w:r w:rsidR="00F94D42">
        <w:rPr>
          <w:b w:val="0"/>
          <w:i/>
          <w:noProof/>
          <w:color w:val="000000" w:themeColor="text1"/>
        </w:rPr>
        <w:t>10</w:t>
      </w:r>
      <w:r w:rsidRPr="00D421A1">
        <w:rPr>
          <w:b w:val="0"/>
          <w:i/>
          <w:color w:val="000000" w:themeColor="text1"/>
        </w:rPr>
        <w:fldChar w:fldCharType="end"/>
      </w:r>
      <w:r w:rsidRPr="00D421A1">
        <w:rPr>
          <w:color w:val="000000" w:themeColor="text1"/>
        </w:rPr>
        <w:t xml:space="preserve"> Integrative modelling of large macromolecular complexes.</w:t>
      </w:r>
      <w:hyperlink w:anchor="_ENREF_159" w:tooltip="Alber, 2007 #324" w:history="1">
        <w:r w:rsidR="00E91EF1">
          <w:rPr>
            <w:color w:val="000000" w:themeColor="text1"/>
          </w:rPr>
          <w:fldChar w:fldCharType="begin">
            <w:fldData xml:space="preserve">PEVuZE5vdGU+PENpdGU+PEF1dGhvcj5BbGJlcjwvQXV0aG9yPjxZZWFyPjIwMDc8L1llYXI+PFJl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aXRsZT48YWJici0xPk5hdHVyZTwvYWJici0xPjwvYWx0LXBlcmlvZGljYWw+PHBhZ2VzPjY4My02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</w:fldData>
          </w:fldChar>
        </w:r>
        <w:r w:rsidR="00E91EF1">
          <w:rPr>
            <w:color w:val="000000" w:themeColor="text1"/>
          </w:rPr>
          <w:instrText xml:space="preserve"> ADDIN EN.CITE </w:instrText>
        </w:r>
        <w:r w:rsidR="00E91EF1">
          <w:rPr>
            <w:color w:val="000000" w:themeColor="text1"/>
          </w:rPr>
          <w:fldChar w:fldCharType="begin">
            <w:fldData xml:space="preserve">PEVuZE5vdGU+PENpdGU+PEF1dGhvcj5BbGJlcjwvQXV0aG9yPjxZZWFyPjIwMDc8L1llYXI+PFJl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aXRsZT48YWJici0xPk5hdHVyZTwvYWJici0xPjwvYWx0LXBlcmlvZGljYWw+PHBhZ2VzPjY4My02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</w:fldData>
          </w:fldChar>
        </w:r>
        <w:r w:rsidR="00E91EF1">
          <w:rPr>
            <w:color w:val="000000" w:themeColor="text1"/>
          </w:rPr>
          <w:instrText xml:space="preserve"> ADDIN EN.CITE.DATA </w:instrText>
        </w:r>
        <w:r w:rsidR="00E91EF1">
          <w:rPr>
            <w:color w:val="000000" w:themeColor="text1"/>
          </w:rPr>
        </w:r>
        <w:r w:rsidR="00E91EF1">
          <w:rPr>
            <w:color w:val="000000" w:themeColor="text1"/>
          </w:rPr>
          <w:fldChar w:fldCharType="end"/>
        </w:r>
        <w:r w:rsidR="00E91EF1">
          <w:rPr>
            <w:color w:val="000000" w:themeColor="text1"/>
          </w:rPr>
        </w:r>
        <w:r w:rsidR="00E91EF1">
          <w:rPr>
            <w:color w:val="000000" w:themeColor="text1"/>
          </w:rPr>
          <w:fldChar w:fldCharType="separate"/>
        </w:r>
        <w:r w:rsidR="00E91EF1" w:rsidRPr="00E91EF1">
          <w:rPr>
            <w:noProof/>
            <w:color w:val="000000" w:themeColor="text1"/>
            <w:vertAlign w:val="superscript"/>
          </w:rPr>
          <w:t>159</w:t>
        </w:r>
        <w:r w:rsidR="00E91EF1">
          <w:rPr>
            <w:color w:val="000000" w:themeColor="text1"/>
          </w:rPr>
          <w:fldChar w:fldCharType="end"/>
        </w:r>
      </w:hyperlink>
      <w:r w:rsidRPr="00D421A1">
        <w:rPr>
          <w:color w:val="000000" w:themeColor="text1"/>
        </w:rPr>
        <w:t xml:space="preserve"> </w:t>
      </w:r>
      <w:r w:rsidRPr="00D421A1">
        <w:rPr>
          <w:b w:val="0"/>
          <w:color w:val="000000" w:themeColor="text1"/>
        </w:rPr>
        <w:t xml:space="preserve">An initial large set of experimental data is translated into spatial restraints. A coarse-grained model representing the stoichiometric composition of the protein complex is used to minimise a scoring function representative of all the restraints. Optimised structures are validated against scoring result and cluster analysis. The procedure is iterated until one single solution is found. </w:t>
      </w:r>
    </w:p>
    <w:p w14:paraId="0F94BA19" w14:textId="77777777" w:rsidR="00594FDE" w:rsidRPr="00D421A1" w:rsidRDefault="00594FDE" w:rsidP="00594FDE"/>
    <w:p w14:paraId="314AA62C" w14:textId="77777777" w:rsidR="00594FDE" w:rsidRPr="00D421A1" w:rsidRDefault="00594FDE" w:rsidP="00594FDE"/>
    <w:p w14:paraId="1AD90ED2" w14:textId="77777777" w:rsidR="00594FDE" w:rsidRPr="00D421A1" w:rsidRDefault="00594FDE" w:rsidP="00594FDE"/>
    <w:p w14:paraId="05F7B8C6" w14:textId="77777777" w:rsidR="00554EFB" w:rsidRPr="00D421A1" w:rsidRDefault="00554EFB" w:rsidP="00554EFB">
      <w:pPr>
        <w:pStyle w:val="04AHeading"/>
      </w:pPr>
      <w:r w:rsidRPr="00D421A1">
        <w:t>4. Lipids and membranes</w:t>
      </w:r>
    </w:p>
    <w:p w14:paraId="0B78328A" w14:textId="77777777" w:rsidR="00554EFB" w:rsidRPr="00D421A1" w:rsidRDefault="00554EFB" w:rsidP="00554EFB">
      <w:pPr>
        <w:spacing w:line="276" w:lineRule="auto"/>
        <w:jc w:val="both"/>
        <w:rPr>
          <w:rFonts w:ascii="Times" w:hAnsi="Times" w:cs="Arial"/>
          <w:color w:val="1A1A1A"/>
          <w:sz w:val="18"/>
          <w:szCs w:val="18"/>
        </w:rPr>
      </w:pPr>
    </w:p>
    <w:p w14:paraId="1D378ADD" w14:textId="77777777"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In addition to proteins, </w:t>
      </w:r>
      <w:proofErr w:type="spellStart"/>
      <w:r w:rsidRPr="00D421A1">
        <w:rPr>
          <w:rFonts w:ascii="Times" w:hAnsi="Times" w:cs="Arial"/>
          <w:color w:val="1A1A1A"/>
          <w:sz w:val="18"/>
          <w:szCs w:val="18"/>
        </w:rPr>
        <w:t>biomembranes</w:t>
      </w:r>
      <w:proofErr w:type="spellEnd"/>
      <w:r w:rsidRPr="00D421A1">
        <w:rPr>
          <w:rFonts w:ascii="Times" w:hAnsi="Times" w:cs="Arial"/>
          <w:color w:val="1A1A1A"/>
          <w:sz w:val="18"/>
          <w:szCs w:val="18"/>
        </w:rPr>
        <w:t xml:space="preserve"> are also a major component of cells. They not only constitute the cell boundary that separates cells from the extracellular milieu, but they are also necessary for intracellular sub-compartmentalization, encapsulating both intracellular organelles (endoplasmic reticulum, Golgi apparatus, mitochondria, lysosomes, endosomes, </w:t>
      </w:r>
      <w:proofErr w:type="spellStart"/>
      <w:r w:rsidRPr="00D421A1">
        <w:rPr>
          <w:rFonts w:ascii="Times" w:hAnsi="Times" w:cs="Arial"/>
          <w:color w:val="1A1A1A"/>
          <w:sz w:val="18"/>
          <w:szCs w:val="18"/>
        </w:rPr>
        <w:t>etc</w:t>
      </w:r>
      <w:proofErr w:type="spellEnd"/>
      <w:r w:rsidRPr="00D421A1">
        <w:rPr>
          <w:rFonts w:ascii="Times" w:hAnsi="Times" w:cs="Arial"/>
          <w:color w:val="1A1A1A"/>
          <w:sz w:val="18"/>
          <w:szCs w:val="18"/>
        </w:rPr>
        <w:t xml:space="preserve">….) and the cargo vesicles that are used to transport materials between them. </w:t>
      </w:r>
    </w:p>
    <w:p w14:paraId="76D6F2A2" w14:textId="77777777"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Because of their importance and ubiquity, it is not surprising that large efforts have been made to accurately describe membranes using theoretical and computational approaches, and especially in order to keep up with the exploding wealth of experimental data available on the subject in the last few decades. Yet, chemical and physical properties of membranes are remarkably different from those of proteins, and modelling attempts to accurately describe and predict membrane behaviour have followed a significantly different path than those focusing on proteins.</w:t>
      </w:r>
    </w:p>
    <w:p w14:paraId="2F273374" w14:textId="77777777"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The physicochemical differences between proteins and membranes originate from their basic constituents. While proteins are composed of amino acids, membranes are made of lipids: amphipathic molecules characterized by having a polar head at one extremity and a highly hydrophobic moiety at the other end, typically in the form of hydrocarbon chains, with the two ends usually connected by a small linker (most frequently glycerol or </w:t>
      </w:r>
      <w:proofErr w:type="spellStart"/>
      <w:r w:rsidRPr="00D421A1">
        <w:rPr>
          <w:rFonts w:ascii="Times" w:hAnsi="Times" w:cs="Arial"/>
          <w:color w:val="1A1A1A"/>
          <w:sz w:val="18"/>
          <w:szCs w:val="18"/>
        </w:rPr>
        <w:t>sphingosin</w:t>
      </w:r>
      <w:proofErr w:type="spellEnd"/>
      <w:r w:rsidRPr="00D421A1">
        <w:rPr>
          <w:rFonts w:ascii="Times" w:hAnsi="Times" w:cs="Arial"/>
          <w:color w:val="1A1A1A"/>
          <w:sz w:val="18"/>
          <w:szCs w:val="18"/>
        </w:rPr>
        <w:t>).</w:t>
      </w:r>
    </w:p>
    <w:p w14:paraId="0DEDB3B3" w14:textId="77777777"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Even though the chemistry of lipids can be as rich as one can imagine, thanks to the numerous combinatorial ways in which polar heads and acyl chains can combine, the most glaring property of lipids is their capability of self-assembly into membranes, usually in a bilayer conformation where two lipid monolayers come into contact through their hydrophobic moieties, thus preventing the passage of both water and polar solutes across the bilayer. </w:t>
      </w:r>
    </w:p>
    <w:p w14:paraId="18CF9CA0" w14:textId="570A367C" w:rsidR="00EA7193" w:rsidRPr="00D421A1" w:rsidRDefault="00EA7193" w:rsidP="00EA7193">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This behaviour is at the root of the cellular role of membranes as a protecting barrier, and different theoretical approaches, ranging from </w:t>
      </w:r>
      <w:proofErr w:type="spellStart"/>
      <w:r w:rsidRPr="00D421A1">
        <w:rPr>
          <w:rFonts w:ascii="Times" w:hAnsi="Times" w:cs="Arial"/>
          <w:color w:val="1A1A1A"/>
          <w:sz w:val="18"/>
          <w:szCs w:val="18"/>
        </w:rPr>
        <w:t>mesoscopic</w:t>
      </w:r>
      <w:proofErr w:type="spellEnd"/>
      <w:r w:rsidRPr="00D421A1">
        <w:rPr>
          <w:rFonts w:ascii="Times" w:hAnsi="Times" w:cs="Arial"/>
          <w:color w:val="1A1A1A"/>
          <w:sz w:val="18"/>
          <w:szCs w:val="18"/>
        </w:rPr>
        <w:t xml:space="preserve"> to microscopic models, have been developed throughout the years to investigate the unique properties of this fascinating biological structure. The particular choice of a specific methodology (continuum, atomistic, coarse grained) to investigate membrane properties using numerical methods essentially depends on the scale/size and accuracy needed to address a specific question, and in the next sections we will discuss the main characteristics of the various approaches. </w:t>
      </w:r>
    </w:p>
    <w:p w14:paraId="4357C28E" w14:textId="77777777" w:rsidR="00EA7193" w:rsidRPr="00D421A1" w:rsidRDefault="00EA7193" w:rsidP="00554EFB">
      <w:pPr>
        <w:spacing w:line="276" w:lineRule="auto"/>
        <w:jc w:val="both"/>
        <w:rPr>
          <w:rFonts w:ascii="Times" w:hAnsi="Times" w:cs="Arial"/>
          <w:color w:val="1A1A1A"/>
          <w:sz w:val="18"/>
          <w:szCs w:val="18"/>
        </w:rPr>
      </w:pPr>
    </w:p>
    <w:p w14:paraId="7313833C" w14:textId="77777777" w:rsidR="0051040D" w:rsidRPr="00D421A1" w:rsidRDefault="0051040D" w:rsidP="0051040D">
      <w:pPr>
        <w:keepNext/>
        <w:spacing w:line="276" w:lineRule="auto"/>
        <w:jc w:val="both"/>
      </w:pPr>
      <w:ins w:id="0" w:author="stefano" w:date="2015-06-17T16:50:00Z">
        <w:r w:rsidRPr="00D421A1">
          <w:rPr>
            <w:noProof/>
            <w:lang w:val="en-US"/>
          </w:rPr>
          <w:lastRenderedPageBreak/>
          <w:drawing>
            <wp:inline distT="0" distB="0" distL="0" distR="0" wp14:anchorId="41F82ACB" wp14:editId="785ED9D7">
              <wp:extent cx="4103793" cy="2717800"/>
              <wp:effectExtent l="0" t="0" r="11430" b="0"/>
              <wp:docPr id="10" name="Picture 9" descr="figuresizeslipid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izeslipids.tif"/>
                      <pic:cNvPicPr/>
                    </pic:nvPicPr>
                    <pic:blipFill rotWithShape="1">
                      <a:blip r:embed="rId19"/>
                      <a:srcRect b="11698"/>
                      <a:stretch/>
                    </pic:blipFill>
                    <pic:spPr bwMode="auto">
                      <a:xfrm>
                        <a:off x="0" y="0"/>
                        <a:ext cx="4104005" cy="2717940"/>
                      </a:xfrm>
                      <a:prstGeom prst="rect">
                        <a:avLst/>
                      </a:prstGeom>
                      <a:ln>
                        <a:noFill/>
                      </a:ln>
                      <a:extLst>
                        <a:ext uri="{53640926-AAD7-44d8-BBD7-CCE9431645EC}">
                          <a14:shadowObscured xmlns:a14="http://schemas.microsoft.com/office/drawing/2010/main"/>
                        </a:ext>
                      </a:extLst>
                    </pic:spPr>
                  </pic:pic>
                </a:graphicData>
              </a:graphic>
            </wp:inline>
          </w:drawing>
        </w:r>
      </w:ins>
    </w:p>
    <w:p w14:paraId="5C0CE45A" w14:textId="31AB2EDA" w:rsidR="00554EFB" w:rsidRPr="00D421A1" w:rsidRDefault="0051040D" w:rsidP="00EA7193">
      <w:pPr>
        <w:pStyle w:val="Caption"/>
        <w:jc w:val="both"/>
        <w:rPr>
          <w:b w:val="0"/>
          <w:color w:val="auto"/>
        </w:rPr>
      </w:pPr>
      <w:r w:rsidRPr="00D421A1">
        <w:rPr>
          <w:b w:val="0"/>
          <w:i/>
          <w:color w:val="000000" w:themeColor="text1"/>
        </w:rPr>
        <w:t xml:space="preserve">Figure </w:t>
      </w:r>
      <w:r w:rsidRPr="00D421A1">
        <w:rPr>
          <w:b w:val="0"/>
          <w:i/>
          <w:color w:val="000000" w:themeColor="text1"/>
        </w:rPr>
        <w:fldChar w:fldCharType="begin"/>
      </w:r>
      <w:r w:rsidRPr="00D421A1">
        <w:rPr>
          <w:b w:val="0"/>
          <w:i/>
          <w:color w:val="000000" w:themeColor="text1"/>
        </w:rPr>
        <w:instrText xml:space="preserve"> SEQ Figure \* ARABIC </w:instrText>
      </w:r>
      <w:r w:rsidRPr="00D421A1">
        <w:rPr>
          <w:b w:val="0"/>
          <w:i/>
          <w:color w:val="000000" w:themeColor="text1"/>
        </w:rPr>
        <w:fldChar w:fldCharType="separate"/>
      </w:r>
      <w:r w:rsidR="00F94D42">
        <w:rPr>
          <w:b w:val="0"/>
          <w:i/>
          <w:noProof/>
          <w:color w:val="000000" w:themeColor="text1"/>
        </w:rPr>
        <w:t>11</w:t>
      </w:r>
      <w:r w:rsidRPr="00D421A1">
        <w:rPr>
          <w:b w:val="0"/>
          <w:i/>
          <w:color w:val="000000" w:themeColor="text1"/>
        </w:rPr>
        <w:fldChar w:fldCharType="end"/>
      </w:r>
      <w:r w:rsidRPr="00D421A1">
        <w:t xml:space="preserve"> </w:t>
      </w:r>
      <w:r w:rsidRPr="00D421A1">
        <w:rPr>
          <w:color w:val="auto"/>
        </w:rPr>
        <w:t xml:space="preserve">Size scales of cellular lipid assemblies. </w:t>
      </w:r>
      <w:r w:rsidRPr="00D421A1">
        <w:rPr>
          <w:b w:val="0"/>
          <w:color w:val="auto"/>
        </w:rPr>
        <w:t xml:space="preserve">Lipids (average length </w:t>
      </w:r>
      <w:r w:rsidRPr="00D421A1">
        <w:rPr>
          <w:rFonts w:ascii="Cambria" w:hAnsi="Cambria"/>
          <w:b w:val="0"/>
          <w:color w:val="auto"/>
        </w:rPr>
        <w:t>≈</w:t>
      </w:r>
      <w:r w:rsidRPr="00D421A1">
        <w:rPr>
          <w:b w:val="0"/>
          <w:color w:val="auto"/>
        </w:rPr>
        <w:t xml:space="preserve"> 2nm and cross section </w:t>
      </w:r>
      <w:r w:rsidRPr="00D421A1">
        <w:rPr>
          <w:rFonts w:ascii="Cambria" w:hAnsi="Cambria"/>
          <w:b w:val="0"/>
          <w:color w:val="auto"/>
        </w:rPr>
        <w:t xml:space="preserve">≈ </w:t>
      </w:r>
      <w:r w:rsidRPr="00D421A1">
        <w:rPr>
          <w:b w:val="0"/>
          <w:color w:val="auto"/>
        </w:rPr>
        <w:t>0.7 nm</w:t>
      </w:r>
      <w:r w:rsidRPr="00D421A1">
        <w:rPr>
          <w:b w:val="0"/>
          <w:color w:val="auto"/>
          <w:vertAlign w:val="superscript"/>
        </w:rPr>
        <w:t>2</w:t>
      </w:r>
      <w:r w:rsidRPr="00D421A1">
        <w:rPr>
          <w:b w:val="0"/>
          <w:color w:val="auto"/>
        </w:rPr>
        <w:t>) can form high-order structures of different sizes, such as micelles (</w:t>
      </w:r>
      <w:r w:rsidRPr="00D421A1">
        <w:rPr>
          <w:rFonts w:ascii="Cambria" w:hAnsi="Cambria"/>
          <w:b w:val="0"/>
          <w:color w:val="auto"/>
        </w:rPr>
        <w:t xml:space="preserve">≈ </w:t>
      </w:r>
      <w:r w:rsidRPr="00D421A1">
        <w:rPr>
          <w:b w:val="0"/>
          <w:color w:val="auto"/>
        </w:rPr>
        <w:t xml:space="preserve">5 nm diameter), transport vesicles (50-200 nm diameter), or long lipid bilayers that define the boundaries of entire organelles and of the whole cell (up to several </w:t>
      </w:r>
      <w:r w:rsidRPr="00D421A1">
        <w:rPr>
          <w:rFonts w:ascii="Symbol" w:hAnsi="Symbol"/>
          <w:b w:val="0"/>
          <w:color w:val="auto"/>
        </w:rPr>
        <w:t></w:t>
      </w:r>
      <w:r w:rsidRPr="00D421A1">
        <w:rPr>
          <w:b w:val="0"/>
          <w:color w:val="auto"/>
        </w:rPr>
        <w:t xml:space="preserve">m). Molecular schemes: yellow, hydrophobic moieties; grey, polar moieties. Electron microscopy images of </w:t>
      </w:r>
      <w:proofErr w:type="spellStart"/>
      <w:r w:rsidRPr="00D421A1">
        <w:rPr>
          <w:b w:val="0"/>
          <w:color w:val="auto"/>
        </w:rPr>
        <w:t>HeLa</w:t>
      </w:r>
      <w:proofErr w:type="spellEnd"/>
      <w:r w:rsidRPr="00D421A1">
        <w:rPr>
          <w:b w:val="0"/>
          <w:color w:val="auto"/>
        </w:rPr>
        <w:t xml:space="preserve"> cells courtesy of Bruno </w:t>
      </w:r>
      <w:proofErr w:type="spellStart"/>
      <w:r w:rsidRPr="00D421A1">
        <w:rPr>
          <w:b w:val="0"/>
          <w:color w:val="auto"/>
        </w:rPr>
        <w:t>Mesmin</w:t>
      </w:r>
      <w:proofErr w:type="spellEnd"/>
      <w:r w:rsidRPr="00D421A1">
        <w:rPr>
          <w:b w:val="0"/>
          <w:color w:val="auto"/>
        </w:rPr>
        <w:t xml:space="preserve"> and Sandra </w:t>
      </w:r>
      <w:proofErr w:type="spellStart"/>
      <w:r w:rsidRPr="00D421A1">
        <w:rPr>
          <w:b w:val="0"/>
          <w:color w:val="auto"/>
        </w:rPr>
        <w:t>Lacas-Gervais</w:t>
      </w:r>
      <w:proofErr w:type="spellEnd"/>
    </w:p>
    <w:p w14:paraId="75A13373" w14:textId="77777777" w:rsidR="00554EFB" w:rsidRPr="00D421A1" w:rsidRDefault="00554EFB" w:rsidP="00554EFB">
      <w:pPr>
        <w:spacing w:line="276" w:lineRule="auto"/>
        <w:jc w:val="both"/>
        <w:rPr>
          <w:rFonts w:ascii="Times" w:hAnsi="Times" w:cs="Arial"/>
          <w:color w:val="1A1A1A"/>
          <w:sz w:val="18"/>
          <w:szCs w:val="18"/>
        </w:rPr>
      </w:pPr>
    </w:p>
    <w:p w14:paraId="443FAC0D" w14:textId="77777777" w:rsidR="00554EFB" w:rsidRPr="00D421A1" w:rsidRDefault="00554EFB" w:rsidP="00554EFB">
      <w:pPr>
        <w:pStyle w:val="05BHeading"/>
      </w:pPr>
      <w:r w:rsidRPr="00D421A1">
        <w:t>4.1 Continuum models</w:t>
      </w:r>
    </w:p>
    <w:p w14:paraId="59B85081" w14:textId="77777777" w:rsidR="00554EFB" w:rsidRPr="00D421A1" w:rsidRDefault="00554EFB" w:rsidP="00554EFB">
      <w:pPr>
        <w:spacing w:line="276" w:lineRule="auto"/>
        <w:jc w:val="both"/>
        <w:rPr>
          <w:rFonts w:ascii="Times" w:hAnsi="Times" w:cs="Arial"/>
          <w:color w:val="1A1A1A"/>
          <w:sz w:val="18"/>
          <w:szCs w:val="18"/>
        </w:rPr>
      </w:pPr>
    </w:p>
    <w:p w14:paraId="0EF54047" w14:textId="6C971681"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Lipid bilayers are only few nanometres thick, but they can stably span macr</w:t>
      </w:r>
      <w:r w:rsidR="006F63B2" w:rsidRPr="00D421A1">
        <w:rPr>
          <w:rFonts w:ascii="Times" w:hAnsi="Times" w:cs="Arial"/>
          <w:color w:val="1A1A1A"/>
          <w:sz w:val="18"/>
          <w:szCs w:val="18"/>
        </w:rPr>
        <w:t>oscopic lateral scales (</w:t>
      </w:r>
      <w:r w:rsidR="00071928" w:rsidRPr="00D421A1">
        <w:rPr>
          <w:rFonts w:ascii="Times" w:hAnsi="Times" w:cs="Arial"/>
          <w:color w:val="1A1A1A"/>
          <w:sz w:val="18"/>
          <w:szCs w:val="18"/>
        </w:rPr>
        <w:t>Figure 11</w:t>
      </w:r>
      <w:r w:rsidRPr="00D421A1">
        <w:rPr>
          <w:rFonts w:ascii="Times" w:hAnsi="Times" w:cs="Arial"/>
          <w:color w:val="1A1A1A"/>
          <w:sz w:val="18"/>
          <w:szCs w:val="18"/>
        </w:rPr>
        <w:t>). Considering that each lipid occupies a surface area of approximately 0.6-0.7 nm</w:t>
      </w:r>
      <w:r w:rsidRPr="00D421A1">
        <w:rPr>
          <w:rFonts w:ascii="Times" w:hAnsi="Times" w:cs="Arial"/>
          <w:color w:val="1A1A1A"/>
          <w:sz w:val="18"/>
          <w:szCs w:val="18"/>
          <w:vertAlign w:val="superscript"/>
        </w:rPr>
        <w:t xml:space="preserve">2 </w:t>
      </w:r>
      <w:r w:rsidRPr="00D421A1">
        <w:rPr>
          <w:rFonts w:ascii="Times" w:hAnsi="Times" w:cs="Arial"/>
          <w:color w:val="1A1A1A"/>
          <w:sz w:val="18"/>
          <w:szCs w:val="18"/>
        </w:rPr>
        <w:t>and consists of approximately 40-50 heavy atoms, it is evident that an atomistic description of an entire membrane would be rather prohibitive from a computational point of view.</w:t>
      </w:r>
    </w:p>
    <w:p w14:paraId="71AFAE58" w14:textId="77777777"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However, for lateral scales larger than the bilayer thickness, membranes can be simply described as a two-dimensional surface in three-dimensional space using the classical formalism of differential geometry. If the internal degrees of freedoms of the lipids constituting the membrane are sufficiently disentangled from the large-scale properties of this two-dimensional object, then the energy of our system will depend only on large-scale observables and it will be possible to describe its </w:t>
      </w:r>
      <w:proofErr w:type="spellStart"/>
      <w:r w:rsidRPr="00D421A1">
        <w:rPr>
          <w:rFonts w:ascii="Times" w:hAnsi="Times" w:cs="Arial"/>
          <w:color w:val="1A1A1A"/>
          <w:sz w:val="18"/>
          <w:szCs w:val="18"/>
        </w:rPr>
        <w:t>behavior</w:t>
      </w:r>
      <w:proofErr w:type="spellEnd"/>
      <w:r w:rsidRPr="00D421A1">
        <w:rPr>
          <w:rFonts w:ascii="Times" w:hAnsi="Times" w:cs="Arial"/>
          <w:color w:val="1A1A1A"/>
          <w:sz w:val="18"/>
          <w:szCs w:val="18"/>
        </w:rPr>
        <w:t xml:space="preserve"> with a relatively simple functional. </w:t>
      </w:r>
    </w:p>
    <w:p w14:paraId="7BC05BE7" w14:textId="23321F6D"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This assumption relies on scale-separation, and it is at the root of the phenomenological Hamiltonian proposed by </w:t>
      </w:r>
      <w:proofErr w:type="spellStart"/>
      <w:r w:rsidRPr="00D421A1">
        <w:rPr>
          <w:rFonts w:ascii="Times" w:hAnsi="Times" w:cs="Arial"/>
          <w:color w:val="1A1A1A"/>
          <w:sz w:val="18"/>
          <w:szCs w:val="18"/>
        </w:rPr>
        <w:t>Canham</w:t>
      </w:r>
      <w:proofErr w:type="spellEnd"/>
      <w:r w:rsidRPr="00D421A1">
        <w:rPr>
          <w:rFonts w:ascii="Times" w:hAnsi="Times" w:cs="Arial"/>
          <w:color w:val="1A1A1A"/>
          <w:sz w:val="18"/>
          <w:szCs w:val="18"/>
        </w:rPr>
        <w:t xml:space="preserve"> in 1970</w:t>
      </w:r>
      <w:hyperlink w:anchor="_ENREF_160" w:tooltip="Canham, 1970 #101"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&lt;EndNote&gt;&lt;Cite&gt;&lt;Author&gt;Canham&lt;/Author&gt;&lt;Year&gt;1970&lt;/Year&gt;&lt;RecNum&gt;101&lt;/RecNum&gt;&lt;DisplayText&gt;&lt;style face="superscript"&gt;160&lt;/style&gt;&lt;/DisplayText&gt;&lt;record&gt;&lt;rec-number&gt;101&lt;/rec-number&gt;&lt;foreign-keys&gt;&lt;key app="EN" db-id="02pxvzrwkspp2hexfr15ztab9va2zt52sd9w"&gt;101&lt;/key&gt;&lt;/foreign-keys&gt;&lt;ref-type name="Journal Article"&gt;17&lt;/ref-type&gt;&lt;contributors&gt;&lt;authors&gt;&lt;author&gt;Canham, P. B.&lt;/author&gt;&lt;/authors&gt;&lt;/contributors&gt;&lt;titles&gt;&lt;title&gt;The minimum energy of bending as a possible explanation of the biconcave shape of the human red blood cell&lt;/title&gt;&lt;secondary-title&gt;Journal of theoretical biology&lt;/secondary-title&gt;&lt;alt-title&gt;J Theor Biol&lt;/alt-title&gt;&lt;/titles&gt;&lt;pages&gt;61-81&lt;/pages&gt;&lt;volume&gt;26&lt;/volume&gt;&lt;number&gt;1&lt;/number&gt;&lt;edition&gt;1970/01/01&lt;/edition&gt;&lt;section&gt;61&lt;/section&gt;&lt;keywords&gt;&lt;keyword&gt;Cell Membrane/*physiology&lt;/keyword&gt;&lt;keyword&gt;Elasticity&lt;/keyword&gt;&lt;keyword&gt;Erythrocytes/*physiology&lt;/keyword&gt;&lt;keyword&gt;Humans&lt;/keyword&gt;&lt;keyword&gt;Hypotonic Solutions&lt;/keyword&gt;&lt;keyword&gt;Isotonic Solutions&lt;/keyword&gt;&lt;keyword&gt;Models, Theoretical&lt;/keyword&gt;&lt;keyword&gt;Osmotic Pressure&lt;/keyword&gt;&lt;keyword&gt;Photomicrography&lt;/keyword&gt;&lt;/keywords&gt;&lt;dates&gt;&lt;year&gt;1970&lt;/year&gt;&lt;pub-dates&gt;&lt;date&gt;Jan&lt;/date&gt;&lt;/pub-dates&gt;&lt;/dates&gt;&lt;isbn&gt;0022-5193 (Print)&amp;#xD;0022-5193 (Linking)&lt;/isbn&gt;&lt;accession-num&gt;5411112&lt;/accession-num&gt;&lt;urls&gt;&lt;related-urls&gt;&lt;url&gt;http://www.ncbi.nlm.nih.gov/pubmed/5411112&lt;/url&gt;&lt;/related-urls&gt;&lt;/urls&gt;&lt;/record&gt;&lt;/Cite&gt;&lt;/EndNote&gt;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160</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proofErr w:type="spellStart"/>
      <w:r w:rsidRPr="00D421A1">
        <w:rPr>
          <w:rFonts w:ascii="Times" w:hAnsi="Times" w:cs="Arial"/>
          <w:color w:val="1A1A1A"/>
          <w:sz w:val="18"/>
          <w:szCs w:val="18"/>
        </w:rPr>
        <w:t>Helfrich</w:t>
      </w:r>
      <w:proofErr w:type="spellEnd"/>
      <w:r w:rsidRPr="00D421A1">
        <w:rPr>
          <w:rFonts w:ascii="Times" w:hAnsi="Times" w:cs="Arial"/>
          <w:color w:val="1A1A1A"/>
          <w:sz w:val="18"/>
          <w:szCs w:val="18"/>
        </w:rPr>
        <w:t xml:space="preserve"> in 1973</w:t>
      </w:r>
      <w:hyperlink w:anchor="_ENREF_161" w:tooltip="Helfrich, 1973 #102"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&lt;EndNote&gt;&lt;Cite&gt;&lt;Author&gt;Helfrich&lt;/Author&gt;&lt;Year&gt;1973&lt;/Year&gt;&lt;RecNum&gt;102&lt;/RecNum&gt;&lt;DisplayText&gt;&lt;style face="superscript"&gt;161&lt;/style&gt;&lt;/DisplayText&gt;&lt;record&gt;&lt;rec-number&gt;102&lt;/rec-number&gt;&lt;foreign-keys&gt;&lt;key app="EN" db-id="02pxvzrwkspp2hexfr15ztab9va2zt52sd9w"&gt;102&lt;/key&gt;&lt;/foreign-keys&gt;&lt;ref-type name="Journal Article"&gt;17&lt;/ref-type&gt;&lt;contributors&gt;&lt;authors&gt;&lt;author&gt;Helfrich, W.&lt;/author&gt;&lt;/authors&gt;&lt;/contributors&gt;&lt;titles&gt;&lt;title&gt;Elastic properties of lipid bilayers: theory and possible experiments&lt;/title&gt;&lt;secondary-title&gt;Zeitschrift fur Naturforschung. Teil C: Biochemie, Biophysik, Biologie, Virologie&lt;/secondary-title&gt;&lt;alt-title&gt;Z Naturforsch C&lt;/alt-title&gt;&lt;/titles&gt;&lt;pages&gt;693-703&lt;/pages&gt;&lt;volume&gt;28&lt;/volume&gt;&lt;number&gt;11&lt;/number&gt;&lt;edition&gt;1973/11/01&lt;/edition&gt;&lt;keywords&gt;&lt;keyword&gt;*Elasticity&lt;/keyword&gt;&lt;keyword&gt;*Lipids&lt;/keyword&gt;&lt;keyword&gt;Magnetics&lt;/keyword&gt;&lt;keyword&gt;Mathematics&lt;/keyword&gt;&lt;keyword&gt;*Membranes, Artificial&lt;/keyword&gt;&lt;/keywords&gt;&lt;dates&gt;&lt;year&gt;1973&lt;/year&gt;&lt;pub-dates&gt;&lt;date&gt;Nov-Dec&lt;/date&gt;&lt;/pub-dates&gt;&lt;/dates&gt;&lt;isbn&gt;0341-0471 (Print)&amp;#xD;0341-0471 (Linking)&lt;/isbn&gt;&lt;accession-num&gt;4273690&lt;/accession-num&gt;&lt;urls&gt;&lt;related-urls&gt;&lt;url&gt;http://www.ncbi.nlm.nih.gov/pubmed/4273690&lt;/url&gt;&lt;/related-urls&gt;&lt;/urls&gt;&lt;/record&gt;&lt;/Cite&gt;&lt;/EndNote&gt;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161</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and Evans in 1975,</w:t>
      </w:r>
      <w:hyperlink w:anchor="_ENREF_162" w:tooltip="Evans, 1975 #106"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&lt;EndNote&gt;&lt;Cite&gt;&lt;Author&gt;Evans&lt;/Author&gt;&lt;Year&gt;1975&lt;/Year&gt;&lt;RecNum&gt;106&lt;/RecNum&gt;&lt;DisplayText&gt;&lt;style face="superscript"&gt;162&lt;/style&gt;&lt;/DisplayText&gt;&lt;record&gt;&lt;rec-number&gt;106&lt;/rec-number&gt;&lt;foreign-keys&gt;&lt;key app="EN" db-id="02pxvzrwkspp2hexfr15ztab9va2zt52sd9w"&gt;106&lt;/key&gt;&lt;/foreign-keys&gt;&lt;ref-type name="Journal Article"&gt;17&lt;/ref-type&gt;&lt;contributors&gt;&lt;authors&gt;&lt;author&gt;Evans, E. A.&lt;/author&gt;&lt;author&gt;La Celle, P. L.&lt;/author&gt;&lt;/authors&gt;&lt;/contributors&gt;&lt;auth-address&gt;Department of Biomedical Engineering, Duke University, Durham, N.C. 27706.&lt;/auth-address&gt;&lt;titles&gt;&lt;title&gt;Intrinsic material properties of the erythrocyte membrane indicated by mechanical analysis of deformation&lt;/title&gt;&lt;secondary-title&gt;Blood&lt;/secondary-title&gt;&lt;alt-title&gt;Blood&lt;/alt-title&gt;&lt;/titles&gt;&lt;pages&gt;29-43&lt;/pages&gt;&lt;volume&gt;45&lt;/volume&gt;&lt;number&gt;1&lt;/number&gt;&lt;edition&gt;1975/01/01&lt;/edition&gt;&lt;keywords&gt;&lt;keyword&gt;Animals&lt;/keyword&gt;&lt;keyword&gt;Elasticity&lt;/keyword&gt;&lt;keyword&gt;*Erythrocyte Deformability&lt;/keyword&gt;&lt;keyword&gt;Erythrocyte Membrane/*physiology/ultrastructure&lt;/keyword&gt;&lt;keyword&gt;Humans&lt;/keyword&gt;&lt;keyword&gt;Models, Structural&lt;/keyword&gt;&lt;/keywords&gt;&lt;dates&gt;&lt;year&gt;1975&lt;/year&gt;&lt;pub-dates&gt;&lt;date&gt;Jan&lt;/date&gt;&lt;/pub-dates&gt;&lt;/dates&gt;&lt;isbn&gt;0006-4971 (Print)&amp;#xD;0006-4971 (Linking)&lt;/isbn&gt;&lt;accession-num&gt;803108&lt;/accession-num&gt;&lt;work-type&gt;Research Support, U.S. Gov&amp;apos;t, Non-P.H.S.&amp;#xD;Research Support, U.S. Gov&amp;apos;t, P.H.S.&lt;/work-type&gt;&lt;urls&gt;&lt;related-urls&gt;&lt;url&gt;http://www.ncbi.nlm.nih.gov/pubmed/803108&lt;/url&gt;&lt;/related-urls&gt;&lt;/urls&gt;&lt;/record&gt;&lt;/Cite&gt;&lt;/EndNote&gt;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162</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that identifies stretching and bending as the two main energy components of membranes:</w:t>
      </w:r>
    </w:p>
    <w:p w14:paraId="1D92A987" w14:textId="77777777" w:rsidR="00554EFB" w:rsidRPr="00D421A1" w:rsidRDefault="00554EFB" w:rsidP="004E6E37">
      <w:pPr>
        <w:spacing w:line="276" w:lineRule="auto"/>
        <w:jc w:val="both"/>
        <w:rPr>
          <w:rFonts w:ascii="Times New Roman" w:hAnsi="Times New Roman" w:cs="Times New Roman"/>
          <w:sz w:val="18"/>
          <w:szCs w:val="18"/>
        </w:rPr>
      </w:pPr>
    </w:p>
    <w:p w14:paraId="1E7E5638" w14:textId="77777777" w:rsidR="00554EFB" w:rsidRPr="00D421A1" w:rsidRDefault="00554EFB" w:rsidP="004E6E37">
      <w:pPr>
        <w:spacing w:line="276" w:lineRule="auto"/>
        <w:jc w:val="both"/>
        <w:rPr>
          <w:rFonts w:ascii="Times New Roman" w:hAnsi="Times New Roman" w:cs="Times New Roman"/>
          <w:sz w:val="18"/>
          <w:szCs w:val="18"/>
        </w:rPr>
      </w:pPr>
    </w:p>
    <w:p w14:paraId="6FBE6254" w14:textId="77777777" w:rsidR="0037395D" w:rsidRPr="00D421A1" w:rsidRDefault="00554EFB" w:rsidP="004E6E37">
      <w:pPr>
        <w:spacing w:line="276" w:lineRule="auto"/>
        <w:jc w:val="both"/>
        <w:rPr>
          <w:rFonts w:ascii="Times New Roman" w:hAnsi="Times New Roman" w:cs="Times New Roman"/>
          <w:sz w:val="18"/>
          <w:szCs w:val="18"/>
        </w:rPr>
      </w:pPr>
      <w:r w:rsidRPr="00D421A1">
        <w:rPr>
          <w:rFonts w:ascii="Times" w:hAnsi="Times" w:cs="Arial"/>
          <w:noProof/>
          <w:color w:val="1A1A1A"/>
          <w:position w:val="-26"/>
          <w:szCs w:val="26"/>
          <w:lang w:val="en-US"/>
        </w:rPr>
        <w:lastRenderedPageBreak/>
        <w:drawing>
          <wp:inline distT="0" distB="0" distL="0" distR="0" wp14:anchorId="3EB51A02" wp14:editId="44B3A60D">
            <wp:extent cx="2745952" cy="310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9876" cy="310940"/>
                    </a:xfrm>
                    <a:prstGeom prst="rect">
                      <a:avLst/>
                    </a:prstGeom>
                    <a:noFill/>
                    <a:ln>
                      <a:noFill/>
                    </a:ln>
                  </pic:spPr>
                </pic:pic>
              </a:graphicData>
            </a:graphic>
          </wp:inline>
        </w:drawing>
      </w:r>
      <w:r w:rsidR="004E1DE9" w:rsidRPr="00D421A1">
        <w:rPr>
          <w:rFonts w:ascii="Times New Roman" w:hAnsi="Times New Roman" w:cs="Times New Roman"/>
          <w:sz w:val="18"/>
          <w:szCs w:val="18"/>
        </w:rPr>
        <w:t xml:space="preserve">                                   (4.1)</w:t>
      </w:r>
    </w:p>
    <w:p w14:paraId="75CF355C" w14:textId="77777777" w:rsidR="0037395D" w:rsidRPr="00D421A1" w:rsidRDefault="0037395D" w:rsidP="004E6E37">
      <w:pPr>
        <w:spacing w:line="276" w:lineRule="auto"/>
        <w:jc w:val="both"/>
        <w:rPr>
          <w:rFonts w:ascii="Times New Roman" w:hAnsi="Times New Roman" w:cs="Times New Roman"/>
          <w:sz w:val="18"/>
          <w:szCs w:val="18"/>
        </w:rPr>
      </w:pPr>
    </w:p>
    <w:p w14:paraId="293F0C93" w14:textId="77777777" w:rsidR="0037395D" w:rsidRPr="00D421A1" w:rsidRDefault="0037395D" w:rsidP="00554EFB">
      <w:pPr>
        <w:spacing w:line="276" w:lineRule="auto"/>
        <w:jc w:val="both"/>
        <w:rPr>
          <w:rFonts w:ascii="Times New Roman" w:hAnsi="Times New Roman" w:cs="Times New Roman"/>
          <w:sz w:val="18"/>
          <w:szCs w:val="18"/>
        </w:rPr>
      </w:pPr>
    </w:p>
    <w:p w14:paraId="72D22A82" w14:textId="77777777"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Here, </w:t>
      </w:r>
      <w:r w:rsidRPr="00D421A1">
        <w:rPr>
          <w:rFonts w:ascii="Symbol" w:hAnsi="Symbol" w:cs="Arial"/>
          <w:color w:val="1A1A1A"/>
          <w:sz w:val="18"/>
          <w:szCs w:val="18"/>
        </w:rPr>
        <w:t></w:t>
      </w:r>
      <w:r w:rsidRPr="00D421A1">
        <w:rPr>
          <w:rFonts w:ascii="Times" w:hAnsi="Times" w:cs="Arial"/>
          <w:color w:val="1A1A1A"/>
          <w:sz w:val="18"/>
          <w:szCs w:val="18"/>
        </w:rPr>
        <w:t xml:space="preserve"> is surface tension, </w:t>
      </w:r>
      <w:proofErr w:type="spellStart"/>
      <w:r w:rsidRPr="00D421A1">
        <w:rPr>
          <w:rFonts w:ascii="Times" w:hAnsi="Times" w:cs="Arial"/>
          <w:color w:val="1A1A1A"/>
          <w:sz w:val="18"/>
          <w:szCs w:val="18"/>
        </w:rPr>
        <w:t>i.e</w:t>
      </w:r>
      <w:proofErr w:type="spellEnd"/>
      <w:r w:rsidRPr="00D421A1">
        <w:rPr>
          <w:rFonts w:ascii="Times" w:hAnsi="Times" w:cs="Arial"/>
          <w:color w:val="1A1A1A"/>
          <w:sz w:val="18"/>
          <w:szCs w:val="18"/>
        </w:rPr>
        <w:t xml:space="preserve">, the empirical parameter describing the energy penalty for area variations, </w:t>
      </w:r>
      <w:r w:rsidRPr="00D421A1">
        <w:rPr>
          <w:rFonts w:ascii="Symbol" w:hAnsi="Symbol" w:cs="Arial"/>
          <w:color w:val="1A1A1A"/>
          <w:sz w:val="18"/>
          <w:szCs w:val="18"/>
        </w:rPr>
        <w:t></w:t>
      </w:r>
      <w:r w:rsidRPr="00D421A1">
        <w:rPr>
          <w:rFonts w:ascii="Times" w:hAnsi="Times" w:cs="Arial"/>
          <w:color w:val="1A1A1A"/>
          <w:sz w:val="18"/>
          <w:szCs w:val="18"/>
        </w:rPr>
        <w:t xml:space="preserve"> is the bending modulus, </w:t>
      </w:r>
      <w:r w:rsidRPr="00D421A1">
        <w:rPr>
          <w:rFonts w:ascii="Times" w:hAnsi="Times" w:cs="Arial"/>
          <w:noProof/>
          <w:color w:val="1A1A1A"/>
          <w:position w:val="-2"/>
          <w:sz w:val="18"/>
          <w:szCs w:val="18"/>
          <w:lang w:val="en-US"/>
        </w:rPr>
        <w:drawing>
          <wp:inline distT="0" distB="0" distL="0" distR="0" wp14:anchorId="3AF62D12" wp14:editId="112BD80B">
            <wp:extent cx="120650" cy="1206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Pr="00D421A1">
        <w:rPr>
          <w:rFonts w:ascii="Times" w:hAnsi="Times" w:cs="Arial"/>
          <w:color w:val="1A1A1A"/>
          <w:sz w:val="18"/>
          <w:szCs w:val="18"/>
        </w:rPr>
        <w:t xml:space="preserve"> is the Gaussian modulus and K=(c</w:t>
      </w:r>
      <w:r w:rsidRPr="00D421A1">
        <w:rPr>
          <w:rFonts w:ascii="Times" w:hAnsi="Times" w:cs="Arial"/>
          <w:color w:val="1A1A1A"/>
          <w:sz w:val="18"/>
          <w:szCs w:val="18"/>
          <w:vertAlign w:val="subscript"/>
        </w:rPr>
        <w:t>1</w:t>
      </w:r>
      <w:r w:rsidRPr="00D421A1">
        <w:rPr>
          <w:rFonts w:ascii="Times" w:hAnsi="Times" w:cs="Arial"/>
          <w:color w:val="1A1A1A"/>
          <w:sz w:val="18"/>
          <w:szCs w:val="18"/>
        </w:rPr>
        <w:t>+c</w:t>
      </w:r>
      <w:r w:rsidRPr="00D421A1">
        <w:rPr>
          <w:rFonts w:ascii="Times" w:hAnsi="Times" w:cs="Arial"/>
          <w:color w:val="1A1A1A"/>
          <w:sz w:val="18"/>
          <w:szCs w:val="18"/>
          <w:vertAlign w:val="subscript"/>
        </w:rPr>
        <w:t>2</w:t>
      </w:r>
      <w:r w:rsidRPr="00D421A1">
        <w:rPr>
          <w:rFonts w:ascii="Times" w:hAnsi="Times" w:cs="Arial"/>
          <w:color w:val="1A1A1A"/>
          <w:sz w:val="18"/>
          <w:szCs w:val="18"/>
        </w:rPr>
        <w:t>), K</w:t>
      </w:r>
      <w:r w:rsidRPr="00D421A1">
        <w:rPr>
          <w:rFonts w:ascii="Times" w:hAnsi="Times" w:cs="Arial"/>
          <w:color w:val="1A1A1A"/>
          <w:sz w:val="18"/>
          <w:szCs w:val="18"/>
          <w:vertAlign w:val="subscript"/>
        </w:rPr>
        <w:t>G</w:t>
      </w:r>
      <w:r w:rsidRPr="00D421A1">
        <w:rPr>
          <w:rFonts w:ascii="Times" w:hAnsi="Times" w:cs="Arial"/>
          <w:color w:val="1A1A1A"/>
          <w:sz w:val="18"/>
          <w:szCs w:val="18"/>
        </w:rPr>
        <w:t>=c</w:t>
      </w:r>
      <w:r w:rsidRPr="00D421A1">
        <w:rPr>
          <w:rFonts w:ascii="Times" w:hAnsi="Times" w:cs="Arial"/>
          <w:color w:val="1A1A1A"/>
          <w:sz w:val="18"/>
          <w:szCs w:val="18"/>
          <w:vertAlign w:val="subscript"/>
        </w:rPr>
        <w:t>1</w:t>
      </w:r>
      <w:r w:rsidRPr="00D421A1">
        <w:rPr>
          <w:rFonts w:ascii="Times" w:hAnsi="Times" w:cs="Arial"/>
          <w:color w:val="1A1A1A"/>
          <w:sz w:val="18"/>
          <w:szCs w:val="18"/>
        </w:rPr>
        <w:t>c</w:t>
      </w:r>
      <w:r w:rsidRPr="00D421A1">
        <w:rPr>
          <w:rFonts w:ascii="Times" w:hAnsi="Times" w:cs="Arial"/>
          <w:color w:val="1A1A1A"/>
          <w:sz w:val="18"/>
          <w:szCs w:val="18"/>
          <w:vertAlign w:val="subscript"/>
        </w:rPr>
        <w:t>2</w:t>
      </w:r>
      <w:r w:rsidRPr="00D421A1">
        <w:rPr>
          <w:rFonts w:ascii="Times" w:hAnsi="Times" w:cs="Arial"/>
          <w:color w:val="1A1A1A"/>
          <w:sz w:val="18"/>
          <w:szCs w:val="18"/>
        </w:rPr>
        <w:t xml:space="preserve"> and K</w:t>
      </w:r>
      <w:r w:rsidRPr="00D421A1">
        <w:rPr>
          <w:rFonts w:ascii="Times" w:hAnsi="Times" w:cs="Arial"/>
          <w:color w:val="1A1A1A"/>
          <w:sz w:val="18"/>
          <w:szCs w:val="18"/>
          <w:vertAlign w:val="subscript"/>
        </w:rPr>
        <w:t>0</w:t>
      </w:r>
      <w:r w:rsidRPr="00D421A1">
        <w:rPr>
          <w:rFonts w:ascii="Times" w:hAnsi="Times" w:cs="Arial"/>
          <w:color w:val="1A1A1A"/>
          <w:sz w:val="18"/>
          <w:szCs w:val="18"/>
        </w:rPr>
        <w:t xml:space="preserve"> are the extrinsic, Gaussian and spontaneous curvature of the lipid bilayer, respectively, with c</w:t>
      </w:r>
      <w:r w:rsidRPr="00D421A1">
        <w:rPr>
          <w:rFonts w:ascii="Times" w:hAnsi="Times" w:cs="Arial"/>
          <w:color w:val="1A1A1A"/>
          <w:sz w:val="18"/>
          <w:szCs w:val="18"/>
          <w:vertAlign w:val="subscript"/>
        </w:rPr>
        <w:t>1</w:t>
      </w:r>
      <w:r w:rsidRPr="00D421A1">
        <w:rPr>
          <w:rFonts w:ascii="Times" w:hAnsi="Times" w:cs="Arial"/>
          <w:color w:val="1A1A1A"/>
          <w:sz w:val="18"/>
          <w:szCs w:val="18"/>
        </w:rPr>
        <w:t xml:space="preserve"> and c</w:t>
      </w:r>
      <w:r w:rsidRPr="00D421A1">
        <w:rPr>
          <w:rFonts w:ascii="Times" w:hAnsi="Times" w:cs="Arial"/>
          <w:color w:val="1A1A1A"/>
          <w:sz w:val="18"/>
          <w:szCs w:val="18"/>
          <w:vertAlign w:val="subscript"/>
        </w:rPr>
        <w:t>2</w:t>
      </w:r>
      <w:r w:rsidRPr="00D421A1">
        <w:rPr>
          <w:rFonts w:ascii="Times" w:hAnsi="Times" w:cs="Arial"/>
          <w:color w:val="1A1A1A"/>
          <w:sz w:val="18"/>
          <w:szCs w:val="18"/>
        </w:rPr>
        <w:t xml:space="preserve"> as the inverse of the two principal curvature radii R</w:t>
      </w:r>
      <w:r w:rsidRPr="00D421A1">
        <w:rPr>
          <w:rFonts w:ascii="Times" w:hAnsi="Times" w:cs="Arial"/>
          <w:color w:val="1A1A1A"/>
          <w:sz w:val="18"/>
          <w:szCs w:val="18"/>
          <w:vertAlign w:val="subscript"/>
        </w:rPr>
        <w:t>1</w:t>
      </w:r>
      <w:r w:rsidRPr="00D421A1">
        <w:rPr>
          <w:rFonts w:ascii="Times" w:hAnsi="Times" w:cs="Arial"/>
          <w:color w:val="1A1A1A"/>
          <w:sz w:val="18"/>
          <w:szCs w:val="18"/>
        </w:rPr>
        <w:t xml:space="preserve"> and R</w:t>
      </w:r>
      <w:r w:rsidRPr="00D421A1">
        <w:rPr>
          <w:rFonts w:ascii="Times" w:hAnsi="Times" w:cs="Arial"/>
          <w:color w:val="1A1A1A"/>
          <w:sz w:val="18"/>
          <w:szCs w:val="18"/>
          <w:vertAlign w:val="subscript"/>
        </w:rPr>
        <w:t>2</w:t>
      </w:r>
      <w:r w:rsidRPr="00D421A1">
        <w:rPr>
          <w:rFonts w:ascii="Times" w:hAnsi="Times" w:cs="Arial"/>
          <w:color w:val="1A1A1A"/>
          <w:sz w:val="18"/>
          <w:szCs w:val="18"/>
        </w:rPr>
        <w:t>.</w:t>
      </w:r>
    </w:p>
    <w:p w14:paraId="03B5A588" w14:textId="58D07C93"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This equation is at the centre of all continuum theories of lipid membranes and has been described and reviewed in length in several occasions and we refer the reader to several remarkable texts for further details.</w:t>
      </w:r>
      <w:hyperlink w:anchor="_ENREF_163" w:tooltip="Deserno, 2015 #104" w:history="1">
        <w:r w:rsidR="00E91EF1">
          <w:rPr>
            <w:rFonts w:ascii="Times" w:hAnsi="Times" w:cs="Arial"/>
            <w:color w:val="1A1A1A"/>
            <w:sz w:val="18"/>
            <w:szCs w:val="18"/>
          </w:rPr>
          <w:fldChar w:fldCharType="begin">
            <w:fldData xml:space="preserve">PEVuZE5vdGU+PENpdGU+PEF1dGhvcj5EZXNlcm5vPC9BdXRob3I+PFllYXI+MjAxNTwvWWVhcj48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PEVuZE5vdGU+PENpdGU+PEF1dGhvcj5EZXNlcm5vPC9BdXRob3I+PFllYXI+MjAxNTwvWWVhcj48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163-165</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p>
    <w:p w14:paraId="6A9BFFE3" w14:textId="05E9AACE"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The historical importance of the </w:t>
      </w:r>
      <w:proofErr w:type="spellStart"/>
      <w:r w:rsidRPr="00D421A1">
        <w:rPr>
          <w:rFonts w:ascii="Times" w:hAnsi="Times" w:cs="Arial"/>
          <w:color w:val="1A1A1A"/>
          <w:sz w:val="18"/>
          <w:szCs w:val="18"/>
        </w:rPr>
        <w:t>Canham-Helfrich</w:t>
      </w:r>
      <w:proofErr w:type="spellEnd"/>
      <w:r w:rsidRPr="00D421A1">
        <w:rPr>
          <w:rFonts w:ascii="Times" w:hAnsi="Times" w:cs="Arial"/>
          <w:color w:val="1A1A1A"/>
          <w:sz w:val="18"/>
          <w:szCs w:val="18"/>
        </w:rPr>
        <w:t xml:space="preserve"> formulation cannot be overstated. It not only led to the correct prediction of the topology of the membrane shape of red blood cells</w:t>
      </w:r>
      <w:r w:rsidRPr="00D421A1">
        <w:rPr>
          <w:sz w:val="18"/>
          <w:szCs w:val="18"/>
        </w:rPr>
        <w:t>,</w:t>
      </w:r>
      <w:hyperlink w:anchor="_ENREF_166" w:tooltip="Deuling, 1976 #108"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&lt;EndNote&gt;&lt;Cite&gt;&lt;Author&gt;Deuling&lt;/Author&gt;&lt;Year&gt;1976&lt;/Year&gt;&lt;RecNum&gt;108&lt;/RecNum&gt;&lt;DisplayText&gt;&lt;style face="superscript"&gt;166&lt;/style&gt;&lt;/DisplayText&gt;&lt;record&gt;&lt;rec-number&gt;108&lt;/rec-number&gt;&lt;foreign-keys&gt;&lt;key app="EN" db-id="02pxvzrwkspp2hexfr15ztab9va2zt52sd9w"&gt;108&lt;/key&gt;&lt;/foreign-keys&gt;&lt;ref-type name="Journal Article"&gt;17&lt;/ref-type&gt;&lt;contributors&gt;&lt;authors&gt;&lt;author&gt;Deuling, H. J.&lt;/author&gt;&lt;author&gt;Helfrich, W.&lt;/author&gt;&lt;/authors&gt;&lt;/contributors&gt;&lt;titles&gt;&lt;title&gt;Red blood cell shapes as explained on the basis of curvature elasticity&lt;/title&gt;&lt;secondary-title&gt;Biophys J&lt;/secondary-title&gt;&lt;alt-title&gt;Biophysical journal&lt;/alt-title&gt;&lt;/titles&gt;&lt;periodical&gt;&lt;full-title&gt;Biophysical Journal&lt;/full-title&gt;&lt;abbr-1&gt;Biophys J&lt;/abbr-1&gt;&lt;/periodical&gt;&lt;alt-periodical&gt;&lt;full-title&gt;Biophysical Journal&lt;/full-title&gt;&lt;abbr-1&gt;Biophys J&lt;/abbr-1&gt;&lt;/alt-periodical&gt;&lt;pages&gt;861-8&lt;/pages&gt;&lt;volume&gt;16&lt;/volume&gt;&lt;number&gt;8&lt;/number&gt;&lt;edition&gt;1976/08/01&lt;/edition&gt;&lt;keywords&gt;&lt;keyword&gt;Elasticity&lt;/keyword&gt;&lt;keyword&gt;*Erythrocytes&lt;/keyword&gt;&lt;keyword&gt;Humans&lt;/keyword&gt;&lt;keyword&gt;Mathematics&lt;/keyword&gt;&lt;keyword&gt;Models, Biological&lt;/keyword&gt;&lt;/keywords&gt;&lt;dates&gt;&lt;year&gt;1976&lt;/year&gt;&lt;pub-dates&gt;&lt;date&gt;Aug&lt;/date&gt;&lt;/pub-dates&gt;&lt;/dates&gt;&lt;isbn&gt;0006-3495 (Print)&amp;#xD;0006-3495 (Linking)&lt;/isbn&gt;&lt;accession-num&gt;938726&lt;/accession-num&gt;&lt;urls&gt;&lt;related-urls&gt;&lt;url&gt;http://www.ncbi.nlm.nih.gov/pubmed/938726&lt;/url&gt;&lt;/related-urls&gt;&lt;/urls&gt;&lt;custom2&gt;1334911&lt;/custom2&gt;&lt;electronic-resource-num&gt;10.1016/S0006-3495(76)85736-0&lt;/electronic-resource-num&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166</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but it also provided a simple theoretical framework for experimentalists to interpret a wide range of observations, leading to a golden era of membrane science.</w:t>
      </w:r>
    </w:p>
    <w:p w14:paraId="7DB48B1E" w14:textId="67C2888F"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By measuring the em</w:t>
      </w:r>
      <w:r w:rsidR="00E7567E">
        <w:rPr>
          <w:rFonts w:ascii="Times" w:hAnsi="Times" w:cs="Arial"/>
          <w:color w:val="1A1A1A"/>
          <w:sz w:val="18"/>
          <w:szCs w:val="18"/>
        </w:rPr>
        <w:t>pirical parameters in equation 4.1</w:t>
      </w:r>
      <w:r w:rsidRPr="00D421A1">
        <w:rPr>
          <w:rFonts w:ascii="Times" w:hAnsi="Times" w:cs="Arial"/>
          <w:color w:val="1A1A1A"/>
          <w:sz w:val="18"/>
          <w:szCs w:val="18"/>
        </w:rPr>
        <w:t xml:space="preserve"> using various experimental techniques</w:t>
      </w:r>
      <w:r w:rsidRPr="00D421A1">
        <w:rPr>
          <w:sz w:val="18"/>
          <w:szCs w:val="18"/>
        </w:rPr>
        <w:t>,</w:t>
      </w:r>
      <w:hyperlink w:anchor="_ENREF_167" w:tooltip="Bassereau, 2014 #112" w:history="1">
        <w:r w:rsidR="00E91EF1">
          <w:rPr>
            <w:rFonts w:ascii="Times" w:hAnsi="Times" w:cs="Arial"/>
            <w:color w:val="1A1A1A"/>
            <w:sz w:val="18"/>
            <w:szCs w:val="18"/>
          </w:rPr>
          <w:fldChar w:fldCharType="begin">
            <w:fldData xml:space="preserve">PEVuZE5vdGU+PENpdGU+PEF1dGhvcj5CYXNzZXJlYXU8L0F1dGhvcj48WWVhcj4yMDE0PC9ZZWFy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PEVuZE5vdGU+PENpdGU+PEF1dGhvcj5CYXNzZXJlYXU8L0F1dGhvcj48WWVhcj4yMDE0PC9ZZWFy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167-172</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a remarkable property of membranes emerges naturally: while stretching membranes is relatively expensive in terms of energetic cost (especially since it linearly depends on the size of the membrane), membrane deformations are only one order of magnitude bigger than thermal energy, with bending moduli of cellular membranes of approximately 20 </w:t>
      </w:r>
      <w:proofErr w:type="spellStart"/>
      <w:r w:rsidRPr="00D421A1">
        <w:rPr>
          <w:rFonts w:ascii="Times" w:hAnsi="Times" w:cs="Arial"/>
          <w:color w:val="1A1A1A"/>
          <w:sz w:val="18"/>
          <w:szCs w:val="18"/>
        </w:rPr>
        <w:t>k</w:t>
      </w:r>
      <w:r w:rsidRPr="00D421A1">
        <w:rPr>
          <w:rFonts w:ascii="Times" w:hAnsi="Times" w:cs="Arial"/>
          <w:color w:val="1A1A1A"/>
          <w:sz w:val="18"/>
          <w:szCs w:val="18"/>
          <w:vertAlign w:val="subscript"/>
        </w:rPr>
        <w:t>b</w:t>
      </w:r>
      <w:r w:rsidRPr="00D421A1">
        <w:rPr>
          <w:rFonts w:ascii="Times" w:hAnsi="Times" w:cs="Arial"/>
          <w:color w:val="1A1A1A"/>
          <w:sz w:val="18"/>
          <w:szCs w:val="18"/>
        </w:rPr>
        <w:t>T</w:t>
      </w:r>
      <w:proofErr w:type="spellEnd"/>
      <w:r w:rsidRPr="00D421A1">
        <w:rPr>
          <w:rFonts w:ascii="Times" w:hAnsi="Times" w:cs="Arial"/>
          <w:color w:val="1A1A1A"/>
          <w:sz w:val="18"/>
          <w:szCs w:val="18"/>
        </w:rPr>
        <w:t>.</w:t>
      </w:r>
      <w:r w:rsidR="00E91EF1">
        <w:rPr>
          <w:rFonts w:ascii="Times" w:hAnsi="Times" w:cs="Arial"/>
          <w:color w:val="1A1A1A"/>
          <w:sz w:val="18"/>
          <w:szCs w:val="18"/>
        </w:rPr>
        <w:fldChar w:fldCharType="begin">
          <w:fldData xml:space="preserve">PEVuZE5vdGU+PENpdGU+PEF1dGhvcj5FdmFuczwvQXV0aG9yPjxZZWFyPjIwMDM8L1llYXI+PFJl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PEVuZE5vdGU+PENpdGU+PEF1dGhvcj5FdmFuczwvQXV0aG9yPjxZZWFyPjIwMDM8L1llYXI+PFJl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hyperlink w:anchor="_ENREF_169" w:tooltip="Evans, 2003 #103" w:history="1">
        <w:r w:rsidR="00E91EF1" w:rsidRPr="00E91EF1">
          <w:rPr>
            <w:rFonts w:ascii="Times" w:hAnsi="Times" w:cs="Arial"/>
            <w:noProof/>
            <w:color w:val="1A1A1A"/>
            <w:sz w:val="18"/>
            <w:szCs w:val="18"/>
            <w:vertAlign w:val="superscript"/>
          </w:rPr>
          <w:t>169</w:t>
        </w:r>
      </w:hyperlink>
      <w:r w:rsidR="00E91EF1" w:rsidRPr="00E91EF1">
        <w:rPr>
          <w:rFonts w:ascii="Times" w:hAnsi="Times" w:cs="Arial"/>
          <w:noProof/>
          <w:color w:val="1A1A1A"/>
          <w:sz w:val="18"/>
          <w:szCs w:val="18"/>
          <w:vertAlign w:val="superscript"/>
        </w:rPr>
        <w:t xml:space="preserve">, </w:t>
      </w:r>
      <w:hyperlink w:anchor="_ENREF_171" w:tooltip="Nagle, 2013 #110" w:history="1">
        <w:r w:rsidR="00E91EF1" w:rsidRPr="00E91EF1">
          <w:rPr>
            <w:rFonts w:ascii="Times" w:hAnsi="Times" w:cs="Arial"/>
            <w:noProof/>
            <w:color w:val="1A1A1A"/>
            <w:sz w:val="18"/>
            <w:szCs w:val="18"/>
            <w:vertAlign w:val="superscript"/>
          </w:rPr>
          <w:t>171</w:t>
        </w:r>
      </w:hyperlink>
      <w:r w:rsidR="00E91EF1">
        <w:rPr>
          <w:rFonts w:ascii="Times" w:hAnsi="Times" w:cs="Arial"/>
          <w:color w:val="1A1A1A"/>
          <w:sz w:val="18"/>
          <w:szCs w:val="18"/>
        </w:rPr>
        <w:fldChar w:fldCharType="end"/>
      </w:r>
      <w:r w:rsidRPr="00D421A1">
        <w:rPr>
          <w:rFonts w:ascii="Times" w:hAnsi="Times" w:cs="Arial"/>
          <w:color w:val="1A1A1A"/>
          <w:sz w:val="18"/>
          <w:szCs w:val="18"/>
        </w:rPr>
        <w:t xml:space="preserve"> Hence, membranes are stable again thermal fluctuations (i.e. they do not break or fall apart) but soft enough to be deformed and remodelled by proteins. This property is crucial for several cellular processes, and especially signalling, allowing the formation of transport vesicles that transfer materials both between intracellular compartments and between different cells.</w:t>
      </w:r>
    </w:p>
    <w:p w14:paraId="1249EE12" w14:textId="30790CC6"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Despite being formulated in the ‘70s, the modelling of membranes using continuum approaches remains nowadays an active area of research and developments have mostly focused on the ability to incorporate microscopic details into what is essentially a phenomenological description. For example, the derivation of the expression for membrane fluctuations starting from the </w:t>
      </w:r>
      <w:proofErr w:type="spellStart"/>
      <w:r w:rsidRPr="00D421A1">
        <w:rPr>
          <w:rFonts w:ascii="Times" w:hAnsi="Times" w:cs="Arial"/>
          <w:color w:val="1A1A1A"/>
          <w:sz w:val="18"/>
          <w:szCs w:val="18"/>
        </w:rPr>
        <w:t>Helfrich</w:t>
      </w:r>
      <w:proofErr w:type="spellEnd"/>
      <w:r w:rsidRPr="00D421A1">
        <w:rPr>
          <w:rFonts w:ascii="Times" w:hAnsi="Times" w:cs="Arial"/>
          <w:color w:val="1A1A1A"/>
          <w:sz w:val="18"/>
          <w:szCs w:val="18"/>
        </w:rPr>
        <w:t xml:space="preserve"> Hamiltonian has allowed the derivation of the bending modulus </w:t>
      </w:r>
      <w:r w:rsidRPr="00D421A1">
        <w:rPr>
          <w:rFonts w:ascii="Symbol" w:hAnsi="Symbol" w:cs="Arial"/>
          <w:color w:val="1A1A1A"/>
          <w:sz w:val="18"/>
          <w:szCs w:val="18"/>
        </w:rPr>
        <w:t></w:t>
      </w:r>
      <w:r w:rsidRPr="00D421A1">
        <w:rPr>
          <w:rFonts w:ascii="Times" w:hAnsi="Times" w:cs="Arial"/>
          <w:color w:val="1A1A1A"/>
          <w:sz w:val="18"/>
          <w:szCs w:val="18"/>
        </w:rPr>
        <w:t xml:space="preserve"> using flickering spectroscopy</w:t>
      </w:r>
      <w:hyperlink w:anchor="_ENREF_173" w:tooltip="Brochard, 1976 #117" w:history="1">
        <w:r w:rsidR="00E91EF1">
          <w:rPr>
            <w:rFonts w:ascii="Times" w:hAnsi="Times" w:cs="Arial"/>
            <w:color w:val="1A1A1A"/>
            <w:sz w:val="18"/>
            <w:szCs w:val="18"/>
          </w:rPr>
          <w:fldChar w:fldCharType="begin">
            <w:fldData xml:space="preserve">PEVuZE5vdGU+PENpdGU+PEF1dGhvcj5Ccm9jaGFyZDwvQXV0aG9yPjxZZWFyPjE5NzY8L1llYXI+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PEVuZE5vdGU+PENpdGU+PEF1dGhvcj5Ccm9jaGFyZDwvQXV0aG9yPjxZZWFyPjE5NzY8L1llYXI+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173-178</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while other derivations allow its determination via scattering techniques</w:t>
      </w:r>
      <w:hyperlink w:anchor="_ENREF_179" w:tooltip="Liu, 2004 #120" w:history="1">
        <w:r w:rsidR="00E91EF1">
          <w:rPr>
            <w:rFonts w:ascii="Times" w:hAnsi="Times" w:cs="Arial"/>
            <w:color w:val="1A1A1A"/>
            <w:sz w:val="18"/>
            <w:szCs w:val="18"/>
          </w:rPr>
          <w:fldChar w:fldCharType="begin">
            <w:fldData xml:space="preserve">PEVuZE5vdGU+PENpdGU+PEF1dGhvcj5MaXU8L0F1dGhvcj48WWVhcj4yMDA0PC9ZZWFyPjxSZWNO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PjxhYmJyLTE+QmlvcGh5cyBKPC9hYmJyLTE+PC9hbHQtcGVyaW9kaWNhbD48cGFnZXM+MTE3LTEy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PEVuZE5vdGU+PENpdGU+PEF1dGhvcj5MaXU8L0F1dGhvcj48WWVhcj4yMDA0PC9ZZWFyPjxSZWNO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PjxhYmJyLTE+QmlvcGh5cyBKPC9hYmJyLTE+PC9hbHQtcGVyaW9kaWNhbD48cGFnZXM+MTE3LTEy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179-181</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or physical pulling of membrane tethers.</w:t>
      </w:r>
      <w:hyperlink w:anchor="_ENREF_182" w:tooltip="Baumgart, 2011 #124" w:history="1">
        <w:r w:rsidR="00E91EF1">
          <w:rPr>
            <w:rFonts w:ascii="Times" w:hAnsi="Times" w:cs="Arial"/>
            <w:color w:val="1A1A1A"/>
            <w:sz w:val="18"/>
            <w:szCs w:val="18"/>
          </w:rPr>
          <w:fldChar w:fldCharType="begin">
            <w:fldData xml:space="preserve">PEVuZE5vdGU+PENpdGU+PEF1dGhvcj5CYXVtZ2FydDwvQXV0aG9yPjxZZWFyPjIwMTE8L1llYXI+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PEVuZE5vdGU+PENpdGU+PEF1dGhvcj5CYXVtZ2FydDwvQXV0aG9yPjxZZWFyPjIwMTE8L1llYXI+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182-184</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In addition, internal degrees of freedom of lipids, including lipid tilting</w:t>
      </w:r>
      <w:hyperlink w:anchor="_ENREF_185" w:tooltip="Hamm, 1998 #126" w:history="1">
        <w:r w:rsidR="00E91EF1">
          <w:rPr>
            <w:rFonts w:ascii="Times" w:hAnsi="Times" w:cs="Arial"/>
            <w:color w:val="1A1A1A"/>
            <w:sz w:val="18"/>
            <w:szCs w:val="18"/>
          </w:rPr>
          <w:fldChar w:fldCharType="begin">
            <w:fldData xml:space="preserve">PEVuZE5vdGU+PENpdGU+PEF1dGhvcj5IYW1tPC9BdXRob3I+PFllYXI+MTk5ODwvWWVhcj48UmVj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dGl0bGU+PGFiYnItMT5KIENoZW0gUGh5czwvYWJici0xPjwvYWx0LXBlcmlvZGljYWw+PHBhZ2Vz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bSBQaHlzPC9hYmJyLTE+PC9hbHQtcGVyaW9kaWNhbD48cGFnZXM+MjQ0NzAxPC9wYWdlcz48dm9s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PEVuZE5vdGU+PENpdGU+PEF1dGhvcj5IYW1tPC9BdXRob3I+PFllYXI+MTk5ODwvWWVhcj48UmVj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dGl0bGU+PGFiYnItMT5KIENoZW0gUGh5czwvYWJici0xPjwvYWx0LXBlcmlvZGljYWw+PHBhZ2Vz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bSBQaHlzPC9hYmJyLTE+PC9hbHQtcGVyaW9kaWNhbD48cGFnZXM+MjQ0NzAxPC9wYWdlcz48dm9s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185-191</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or lipid shape</w:t>
      </w:r>
      <w:hyperlink w:anchor="_ENREF_192" w:tooltip="Campelo, 2014 #133" w:history="1">
        <w:r w:rsidR="00E91EF1">
          <w:rPr>
            <w:rFonts w:ascii="Times" w:hAnsi="Times" w:cs="Arial"/>
            <w:color w:val="1A1A1A"/>
            <w:sz w:val="18"/>
            <w:szCs w:val="18"/>
          </w:rPr>
          <w:fldChar w:fldCharType="begin">
            <w:fldData xml:space="preserve">PEVuZE5vdGU+PENpdGU+PEF1dGhvcj5DYW1wZWxvPC9BdXRob3I+PFllYXI+MjAxNDwvWWVhcj48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PEVuZE5vdGU+PENpdGU+PEF1dGhvcj5DYW1wZWxvPC9BdXRob3I+PFllYXI+MjAxNDwvWWVhcj48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192-195</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have been included to derive higher-order energetic terms. Also, protein-membrane interactions, especially for what concerns the role of protein insertion in membrane fission or membrane curvature sensing, have been also investigated in the last few years.</w:t>
      </w:r>
      <w:r w:rsidR="00E91EF1">
        <w:rPr>
          <w:rFonts w:ascii="Times" w:hAnsi="Times" w:cs="Arial"/>
          <w:color w:val="1A1A1A"/>
          <w:sz w:val="18"/>
          <w:szCs w:val="18"/>
        </w:rPr>
        <w:fldChar w:fldCharType="begin">
          <w:fldData xml:space="preserve">PEVuZE5vdGU+PENpdGU+PEF1dGhvcj5DYW1wZWxvPC9BdXRob3I+PFllYXI+MjAwODwvWWVhcj48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Y2FsPjxwYWdlcz44NzgtODkwPC9wYWdlcz48dm9sdW1lPjk0PC92b2x1bWU+PG51bWJlcj4zPC9u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PEVuZE5vdGU+PENpdGU+PEF1dGhvcj5DYW1wZWxvPC9BdXRob3I+PFllYXI+MjAwODwvWWVhcj48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Y2FsPjxwYWdlcz44NzgtODkwPC9wYWdlcz48dm9sdW1lPjk0PC92b2x1bWU+PG51bWJlcj4zPC9u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hyperlink w:anchor="_ENREF_187" w:tooltip="May, 2008 #131" w:history="1">
        <w:r w:rsidR="00E91EF1" w:rsidRPr="00E91EF1">
          <w:rPr>
            <w:rFonts w:ascii="Times" w:hAnsi="Times" w:cs="Arial"/>
            <w:noProof/>
            <w:color w:val="1A1A1A"/>
            <w:sz w:val="18"/>
            <w:szCs w:val="18"/>
            <w:vertAlign w:val="superscript"/>
          </w:rPr>
          <w:t>187</w:t>
        </w:r>
      </w:hyperlink>
      <w:r w:rsidR="00E91EF1" w:rsidRPr="00E91EF1">
        <w:rPr>
          <w:rFonts w:ascii="Times" w:hAnsi="Times" w:cs="Arial"/>
          <w:noProof/>
          <w:color w:val="1A1A1A"/>
          <w:sz w:val="18"/>
          <w:szCs w:val="18"/>
          <w:vertAlign w:val="superscript"/>
        </w:rPr>
        <w:t xml:space="preserve">, </w:t>
      </w:r>
      <w:hyperlink w:anchor="_ENREF_196" w:tooltip="Campelo, 2008 #137" w:history="1">
        <w:r w:rsidR="00E91EF1" w:rsidRPr="00E91EF1">
          <w:rPr>
            <w:rFonts w:ascii="Times" w:hAnsi="Times" w:cs="Arial"/>
            <w:noProof/>
            <w:color w:val="1A1A1A"/>
            <w:sz w:val="18"/>
            <w:szCs w:val="18"/>
            <w:vertAlign w:val="superscript"/>
          </w:rPr>
          <w:t>196</w:t>
        </w:r>
      </w:hyperlink>
      <w:r w:rsidR="00E91EF1" w:rsidRPr="00E91EF1">
        <w:rPr>
          <w:rFonts w:ascii="Times" w:hAnsi="Times" w:cs="Arial"/>
          <w:noProof/>
          <w:color w:val="1A1A1A"/>
          <w:sz w:val="18"/>
          <w:szCs w:val="18"/>
          <w:vertAlign w:val="superscript"/>
        </w:rPr>
        <w:t xml:space="preserve">, </w:t>
      </w:r>
      <w:hyperlink w:anchor="_ENREF_197" w:tooltip="Kozlov, 2014 #138" w:history="1">
        <w:r w:rsidR="00E91EF1" w:rsidRPr="00E91EF1">
          <w:rPr>
            <w:rFonts w:ascii="Times" w:hAnsi="Times" w:cs="Arial"/>
            <w:noProof/>
            <w:color w:val="1A1A1A"/>
            <w:sz w:val="18"/>
            <w:szCs w:val="18"/>
            <w:vertAlign w:val="superscript"/>
          </w:rPr>
          <w:t>197</w:t>
        </w:r>
      </w:hyperlink>
      <w:r w:rsidR="00E91EF1">
        <w:rPr>
          <w:rFonts w:ascii="Times" w:hAnsi="Times" w:cs="Arial"/>
          <w:color w:val="1A1A1A"/>
          <w:sz w:val="18"/>
          <w:szCs w:val="18"/>
        </w:rPr>
        <w:fldChar w:fldCharType="end"/>
      </w:r>
      <w:r w:rsidRPr="00D421A1">
        <w:rPr>
          <w:rFonts w:ascii="Times" w:hAnsi="Times" w:cs="Arial"/>
          <w:color w:val="1A1A1A"/>
          <w:sz w:val="18"/>
          <w:szCs w:val="18"/>
        </w:rPr>
        <w:t xml:space="preserve"> </w:t>
      </w:r>
    </w:p>
    <w:p w14:paraId="393ED8DE" w14:textId="6B02A30A"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Another interesting area that is receiving some attention recently is the use of MD simulations to derive the model parameters of the continuum treatment.</w:t>
      </w:r>
      <w:r w:rsidR="00E91EF1">
        <w:rPr>
          <w:rFonts w:ascii="Times" w:hAnsi="Times" w:cs="Arial"/>
          <w:color w:val="1A1A1A"/>
          <w:sz w:val="18"/>
          <w:szCs w:val="18"/>
        </w:rPr>
        <w:fldChar w:fldCharType="begin">
          <w:fldData xml:space="preserve">PEVuZE5vdGU+PENpdGU+PEF1dGhvcj5DYW1wZWxvPC9BdXRob3I+PFllYXI+MjAxNDwvWWVhcj48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PEVuZE5vdGU+PENpdGU+PEF1dGhvcj5DYW1wZWxvPC9BdXRob3I+PFllYXI+MjAxNDwvWWVhcj48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hyperlink w:anchor="_ENREF_193" w:tooltip="Cooke, 2006 #134" w:history="1">
        <w:r w:rsidR="00E91EF1" w:rsidRPr="00E91EF1">
          <w:rPr>
            <w:rFonts w:ascii="Times" w:hAnsi="Times" w:cs="Arial"/>
            <w:noProof/>
            <w:color w:val="1A1A1A"/>
            <w:sz w:val="18"/>
            <w:szCs w:val="18"/>
            <w:vertAlign w:val="superscript"/>
          </w:rPr>
          <w:t>193</w:t>
        </w:r>
      </w:hyperlink>
      <w:r w:rsidR="00E91EF1" w:rsidRPr="00E91EF1">
        <w:rPr>
          <w:rFonts w:ascii="Times" w:hAnsi="Times" w:cs="Arial"/>
          <w:noProof/>
          <w:color w:val="1A1A1A"/>
          <w:sz w:val="18"/>
          <w:szCs w:val="18"/>
          <w:vertAlign w:val="superscript"/>
        </w:rPr>
        <w:t xml:space="preserve">, </w:t>
      </w:r>
      <w:hyperlink w:anchor="_ENREF_198" w:tooltip="Campelo, 2014 #139" w:history="1">
        <w:r w:rsidR="00E91EF1" w:rsidRPr="00E91EF1">
          <w:rPr>
            <w:rFonts w:ascii="Times" w:hAnsi="Times" w:cs="Arial"/>
            <w:noProof/>
            <w:color w:val="1A1A1A"/>
            <w:sz w:val="18"/>
            <w:szCs w:val="18"/>
            <w:vertAlign w:val="superscript"/>
          </w:rPr>
          <w:t>198-206</w:t>
        </w:r>
      </w:hyperlink>
      <w:r w:rsidR="00E91EF1">
        <w:rPr>
          <w:rFonts w:ascii="Times" w:hAnsi="Times" w:cs="Arial"/>
          <w:color w:val="1A1A1A"/>
          <w:sz w:val="18"/>
          <w:szCs w:val="18"/>
        </w:rPr>
        <w:fldChar w:fldCharType="end"/>
      </w:r>
      <w:r w:rsidRPr="00D421A1">
        <w:rPr>
          <w:rFonts w:ascii="Times" w:hAnsi="Times" w:cs="Arial"/>
          <w:color w:val="1A1A1A"/>
          <w:sz w:val="18"/>
          <w:szCs w:val="18"/>
        </w:rPr>
        <w:t xml:space="preserve"> These efforts look very promising, not only to further expand our understanding of the properties of lipid membranes, but also to expose current limitations of available MD force fields to describe large-scale membrane properties (these limitations will be described in the next Sections).</w:t>
      </w:r>
    </w:p>
    <w:p w14:paraId="3B129C8F" w14:textId="77777777"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In summary, continuum models of membranes have been instrumental to understand the physical properties of lipid assemblies and they have dramatically helped the development of this research field. They nowadays represent a gold standard to interpret both </w:t>
      </w:r>
      <w:r w:rsidRPr="00D421A1">
        <w:rPr>
          <w:rFonts w:ascii="Times" w:hAnsi="Times" w:cs="Arial"/>
          <w:i/>
          <w:color w:val="1A1A1A"/>
          <w:sz w:val="18"/>
          <w:szCs w:val="18"/>
        </w:rPr>
        <w:t>in vitro</w:t>
      </w:r>
      <w:r w:rsidRPr="00D421A1">
        <w:rPr>
          <w:rFonts w:ascii="Times" w:hAnsi="Times" w:cs="Arial"/>
          <w:color w:val="1A1A1A"/>
          <w:sz w:val="18"/>
          <w:szCs w:val="18"/>
        </w:rPr>
        <w:t xml:space="preserve"> and </w:t>
      </w:r>
      <w:r w:rsidRPr="00D421A1">
        <w:rPr>
          <w:rFonts w:ascii="Times" w:hAnsi="Times" w:cs="Arial"/>
          <w:i/>
          <w:color w:val="1A1A1A"/>
          <w:sz w:val="18"/>
          <w:szCs w:val="18"/>
        </w:rPr>
        <w:t>in vivo</w:t>
      </w:r>
      <w:r w:rsidRPr="00D421A1">
        <w:rPr>
          <w:rFonts w:ascii="Times" w:hAnsi="Times" w:cs="Arial"/>
          <w:color w:val="1A1A1A"/>
          <w:sz w:val="18"/>
          <w:szCs w:val="18"/>
        </w:rPr>
        <w:t xml:space="preserve"> experiments and to test the accuracy of bottom-up microscopic </w:t>
      </w:r>
      <w:r w:rsidRPr="00D421A1">
        <w:rPr>
          <w:rFonts w:ascii="Times" w:hAnsi="Times" w:cs="Arial"/>
          <w:color w:val="1A1A1A"/>
          <w:sz w:val="18"/>
          <w:szCs w:val="18"/>
        </w:rPr>
        <w:lastRenderedPageBreak/>
        <w:t>approaches on large-scale membrane properties. Yet, despite massively elaborated mathematical attempts to incorporate microscopic details into the equations, the inevitable assumptions that are intrinsic of phenomenological approaches prevent a faithful and accurate description of the chemical properties of lipid assemblies.</w:t>
      </w:r>
    </w:p>
    <w:p w14:paraId="540CE09B" w14:textId="77777777" w:rsidR="00554EFB" w:rsidRPr="00D421A1" w:rsidRDefault="00554EFB" w:rsidP="00554EFB">
      <w:pPr>
        <w:pStyle w:val="08ArticleText"/>
        <w:rPr>
          <w:b/>
          <w:spacing w:val="0"/>
          <w:szCs w:val="20"/>
        </w:rPr>
      </w:pPr>
    </w:p>
    <w:p w14:paraId="0D117F2A" w14:textId="77777777" w:rsidR="00554EFB" w:rsidRPr="00D421A1" w:rsidRDefault="00554EFB" w:rsidP="00554EFB">
      <w:pPr>
        <w:pStyle w:val="08ArticleText"/>
      </w:pPr>
    </w:p>
    <w:p w14:paraId="73483476" w14:textId="77777777" w:rsidR="00554EFB" w:rsidRPr="00D421A1" w:rsidRDefault="00554EFB" w:rsidP="00554EFB">
      <w:pPr>
        <w:pStyle w:val="05BHeading"/>
        <w:rPr>
          <w:szCs w:val="18"/>
        </w:rPr>
      </w:pPr>
      <w:r w:rsidRPr="00D421A1">
        <w:rPr>
          <w:szCs w:val="18"/>
        </w:rPr>
        <w:t>4.2 Atomistic models</w:t>
      </w:r>
    </w:p>
    <w:p w14:paraId="34119AA3" w14:textId="77777777" w:rsidR="00554EFB" w:rsidRPr="00D421A1" w:rsidRDefault="00554EFB" w:rsidP="00554EFB">
      <w:pPr>
        <w:spacing w:line="276" w:lineRule="auto"/>
        <w:jc w:val="both"/>
        <w:rPr>
          <w:rFonts w:ascii="Times" w:hAnsi="Times" w:cs="Arial"/>
          <w:color w:val="1A1A1A"/>
          <w:sz w:val="18"/>
          <w:szCs w:val="18"/>
        </w:rPr>
      </w:pPr>
    </w:p>
    <w:p w14:paraId="22663E27" w14:textId="1E538C82"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To overcome the intrinsic limitations of continuum models to investigate the chemical properties of lipid and membranes, molecular simulations are an obvious and powerful alternative methodology. The first MD simulations of lipid assemblies date back to the early 80’s,</w:t>
      </w:r>
      <w:hyperlink w:anchor="_ENREF_207" w:tooltip="Kox, 1980 #147" w:history="1">
        <w:r w:rsidR="00E91EF1">
          <w:rPr>
            <w:rFonts w:ascii="Times" w:hAnsi="Times" w:cs="Arial"/>
            <w:color w:val="1A1A1A"/>
            <w:sz w:val="18"/>
            <w:szCs w:val="18"/>
          </w:rPr>
          <w:fldChar w:fldCharType="begin">
            <w:fldData xml:space="preserve">PEVuZE5vdGU+PENpdGU+PEF1dGhvcj5Lb3g8L0F1dGhvcj48WWVhcj4xOTgwPC9ZZWFyPjxSZWNO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=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PEVuZE5vdGU+PENpdGU+PEF1dGhvcj5Lb3g8L0F1dGhvcj48WWVhcj4xOTgwPC9ZZWFyPjxSZWNO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=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207-209</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and all of them shared some level of “coarsening” with respect to fully atomistic models, with simplified lipid head groups and hydrocarbon chains and no explicit solvent. Even though very limited in size (&lt;100 lipids) and time (few picoseconds) scales, these seminal works allowed the investigation of the microscopic properties of individual lipids, and were already quite successful in reproducing key properties of lipid tails.</w:t>
      </w:r>
    </w:p>
    <w:p w14:paraId="476B16F7" w14:textId="7582A9DA"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The first simulations of fully solvated phospholipid bilayers appeared in the early 90’s.</w:t>
      </w:r>
      <w:hyperlink w:anchor="_ENREF_210" w:tooltip="Bassolino-Klimas, 1993 #155" w:history="1">
        <w:r w:rsidR="00E91EF1">
          <w:rPr>
            <w:rFonts w:ascii="Times" w:hAnsi="Times" w:cs="Arial"/>
            <w:color w:val="1A1A1A"/>
            <w:sz w:val="18"/>
            <w:szCs w:val="18"/>
          </w:rPr>
          <w:fldChar w:fldCharType="begin">
            <w:fldData xml:space="preserve">PEVuZE5vdGU+PENpdGU+PEF1dGhvcj5CYXNzb2xpbm8tS2xpbWFzPC9BdXRob3I+PFllYXI+MTk5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PEVuZE5vdGU+PENpdGU+PEF1dGhvcj5CYXNzb2xpbm8tS2xpbWFzPC9BdXRob3I+PFllYXI+MTk5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210-217</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These works showed that atomistic MD simulations of membranes were feasible (up to hundreds of picoseconds) and represented a powerful tool to study microscopic properties of membranes, including the slow-down of water diffusion in the proximity of lipids, membrane properties in different thermodynamic phases (liquid-crystalline, gel), or the ordering of lipid chains in agreement with deuterium NMR experiments.</w:t>
      </w:r>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&lt;EndNote&gt;&lt;Cite&gt;&lt;Author&gt;Seelig&lt;/Author&gt;&lt;Year&gt;1977&lt;/Year&gt;&lt;RecNum&gt;158&lt;/RecNum&gt;&lt;DisplayText&gt;&lt;style face="superscript"&gt;218, 219&lt;/style&gt;&lt;/DisplayText&gt;&lt;record&gt;&lt;rec-number&gt;158&lt;/rec-number&gt;&lt;foreign-keys&gt;&lt;key app="EN" db-id="02pxvzrwkspp2hexfr15ztab9va2zt52sd9w"&gt;158&lt;/key&gt;&lt;/foreign-keys&gt;&lt;ref-type name="Journal Article"&gt;17&lt;/ref-type&gt;&lt;contributors&gt;&lt;authors&gt;&lt;author&gt;Seelig, J.&lt;/author&gt;&lt;/authors&gt;&lt;/contributors&gt;&lt;titles&gt;&lt;title&gt;Deuterium magnetic resonance - theory and application to lipid-membranes&lt;/title&gt;&lt;secondary-title&gt;Quarterly Reviews of Biophysics&lt;/secondary-title&gt;&lt;alt-title&gt;Q Rev Biophys&lt;/alt-title&gt;&lt;/titles&gt;&lt;pages&gt;353-418&lt;/pages&gt;&lt;volume&gt;10&lt;/volume&gt;&lt;number&gt;3&lt;/number&gt;&lt;dates&gt;&lt;year&gt;1977&lt;/year&gt;&lt;pub-dates&gt;&lt;date&gt;1977&lt;/date&gt;&lt;/pub-dates&gt;&lt;/dates&gt;&lt;isbn&gt;0033-5835&lt;/isbn&gt;&lt;accession-num&gt;WOS:A1977DY70400002&lt;/accession-num&gt;&lt;urls&gt;&lt;related-urls&gt;&lt;url&gt;&amp;lt;Go to ISI&amp;gt;://WOS:A1977DY70400002&lt;/url&gt;&lt;/related-urls&gt;&lt;/urls&gt;&lt;/record&gt;&lt;/Cite&gt;&lt;Cite&gt;&lt;Author&gt;Seelig&lt;/Author&gt;&lt;Year&gt;1980&lt;/Year&gt;&lt;RecNum&gt;159&lt;/RecNum&gt;&lt;record&gt;&lt;rec-number&gt;159&lt;/rec-number&gt;&lt;foreign-keys&gt;&lt;key app="EN" db-id="02pxvzrwkspp2hexfr15ztab9va2zt52sd9w"&gt;159&lt;/key&gt;&lt;/foreign-keys&gt;&lt;ref-type name="Journal Article"&gt;17&lt;/ref-type&gt;&lt;contributors&gt;&lt;authors&gt;&lt;author&gt;Seelig, J.&lt;/author&gt;&lt;author&gt;Seelig, A.&lt;/author&gt;&lt;/authors&gt;&lt;/contributors&gt;&lt;titles&gt;&lt;title&gt;Lipid conformation in model membranes and biological membranes&lt;/title&gt;&lt;secondary-title&gt;Quarterly Reviews of Biophysics&lt;/secondary-title&gt;&lt;alt-title&gt;Q Rev Biophys&lt;/alt-title&gt;&lt;/titles&gt;&lt;pages&gt;19-61&lt;/pages&gt;&lt;volume&gt;13&lt;/volume&gt;&lt;number&gt;1&lt;/number&gt;&lt;dates&gt;&lt;year&gt;1980&lt;/year&gt;&lt;pub-dates&gt;&lt;date&gt;1980&lt;/date&gt;&lt;/pub-dates&gt;&lt;/dates&gt;&lt;isbn&gt;0033-5835&lt;/isbn&gt;&lt;accession-num&gt;WOS:A1980KS12200002&lt;/accession-num&gt;&lt;urls&gt;&lt;related-urls&gt;&lt;url&gt;&amp;lt;Go to ISI&amp;gt;://WOS:A1980KS12200002&lt;/url&gt;&lt;/related-urls&gt;&lt;/urls&gt;&lt;/record&gt;&lt;/Cite&gt;&lt;/EndNote&gt;</w:instrText>
      </w:r>
      <w:r w:rsidR="00E91EF1">
        <w:rPr>
          <w:rFonts w:ascii="Times" w:hAnsi="Times" w:cs="Arial"/>
          <w:color w:val="1A1A1A"/>
          <w:sz w:val="18"/>
          <w:szCs w:val="18"/>
        </w:rPr>
        <w:fldChar w:fldCharType="separate"/>
      </w:r>
      <w:hyperlink w:anchor="_ENREF_218" w:tooltip="Seelig, 1977 #158" w:history="1">
        <w:r w:rsidR="00E91EF1" w:rsidRPr="00E91EF1">
          <w:rPr>
            <w:rFonts w:ascii="Times" w:hAnsi="Times" w:cs="Arial"/>
            <w:noProof/>
            <w:color w:val="1A1A1A"/>
            <w:sz w:val="18"/>
            <w:szCs w:val="18"/>
            <w:vertAlign w:val="superscript"/>
          </w:rPr>
          <w:t>218</w:t>
        </w:r>
      </w:hyperlink>
      <w:r w:rsidR="00E91EF1" w:rsidRPr="00E91EF1">
        <w:rPr>
          <w:rFonts w:ascii="Times" w:hAnsi="Times" w:cs="Arial"/>
          <w:noProof/>
          <w:color w:val="1A1A1A"/>
          <w:sz w:val="18"/>
          <w:szCs w:val="18"/>
          <w:vertAlign w:val="superscript"/>
        </w:rPr>
        <w:t xml:space="preserve">, </w:t>
      </w:r>
      <w:hyperlink w:anchor="_ENREF_219" w:tooltip="Seelig, 1980 #159" w:history="1">
        <w:r w:rsidR="00E91EF1" w:rsidRPr="00E91EF1">
          <w:rPr>
            <w:rFonts w:ascii="Times" w:hAnsi="Times" w:cs="Arial"/>
            <w:noProof/>
            <w:color w:val="1A1A1A"/>
            <w:sz w:val="18"/>
            <w:szCs w:val="18"/>
            <w:vertAlign w:val="superscript"/>
          </w:rPr>
          <w:t>219</w:t>
        </w:r>
      </w:hyperlink>
      <w:r w:rsidR="00E91EF1">
        <w:rPr>
          <w:rFonts w:ascii="Times" w:hAnsi="Times" w:cs="Arial"/>
          <w:color w:val="1A1A1A"/>
          <w:sz w:val="18"/>
          <w:szCs w:val="18"/>
        </w:rPr>
        <w:fldChar w:fldCharType="end"/>
      </w:r>
    </w:p>
    <w:p w14:paraId="725CCF6E" w14:textId="01EA48FD"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Since then, atomistic MD simulations have become a standard tool to investigate molecular properties of lipids with Angstrom-level accuracy.</w:t>
      </w:r>
      <w:r w:rsidR="00E91EF1">
        <w:rPr>
          <w:rFonts w:ascii="Times" w:hAnsi="Times" w:cs="Arial"/>
          <w:color w:val="1A1A1A"/>
          <w:sz w:val="18"/>
          <w:szCs w:val="18"/>
        </w:rPr>
        <w:fldChar w:fldCharType="begin">
          <w:fldData xml:space="preserve">PEVuZE5vdGU+PENpdGU+PEF1dGhvcj5CZXJlbmRzZW48L0F1dGhvcj48WWVhcj4xOTk4PC9ZZWFy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PEVuZE5vdGU+PENpdGU+PEF1dGhvcj5CZXJlbmRzZW48L0F1dGhvcj48WWVhcj4xOTk4PC9ZZWFy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hyperlink w:anchor="_ENREF_67" w:tooltip="Vattulainen, 2011 #61" w:history="1">
        <w:r w:rsidR="00E91EF1" w:rsidRPr="00E91EF1">
          <w:rPr>
            <w:rFonts w:ascii="Times" w:hAnsi="Times" w:cs="Arial"/>
            <w:noProof/>
            <w:color w:val="1A1A1A"/>
            <w:sz w:val="18"/>
            <w:szCs w:val="18"/>
            <w:vertAlign w:val="superscript"/>
          </w:rPr>
          <w:t>67</w:t>
        </w:r>
      </w:hyperlink>
      <w:r w:rsidR="00E91EF1" w:rsidRPr="00E91EF1">
        <w:rPr>
          <w:rFonts w:ascii="Times" w:hAnsi="Times" w:cs="Arial"/>
          <w:noProof/>
          <w:color w:val="1A1A1A"/>
          <w:sz w:val="18"/>
          <w:szCs w:val="18"/>
          <w:vertAlign w:val="superscript"/>
        </w:rPr>
        <w:t xml:space="preserve">, </w:t>
      </w:r>
      <w:hyperlink w:anchor="_ENREF_220" w:tooltip="Berendsen, 1998 #162" w:history="1">
        <w:r w:rsidR="00E91EF1" w:rsidRPr="00E91EF1">
          <w:rPr>
            <w:rFonts w:ascii="Times" w:hAnsi="Times" w:cs="Arial"/>
            <w:noProof/>
            <w:color w:val="1A1A1A"/>
            <w:sz w:val="18"/>
            <w:szCs w:val="18"/>
            <w:vertAlign w:val="superscript"/>
          </w:rPr>
          <w:t>220-222</w:t>
        </w:r>
      </w:hyperlink>
      <w:r w:rsidR="00E91EF1">
        <w:rPr>
          <w:rFonts w:ascii="Times" w:hAnsi="Times" w:cs="Arial"/>
          <w:color w:val="1A1A1A"/>
          <w:sz w:val="18"/>
          <w:szCs w:val="18"/>
        </w:rPr>
        <w:fldChar w:fldCharType="end"/>
      </w:r>
      <w:r w:rsidRPr="00D421A1">
        <w:rPr>
          <w:rFonts w:ascii="Times" w:hAnsi="Times" w:cs="Arial"/>
          <w:color w:val="1A1A1A"/>
          <w:sz w:val="18"/>
          <w:szCs w:val="18"/>
        </w:rPr>
        <w:t xml:space="preserve"> Current atomistic simulations span scales of the order of tens of nanometres and up to microseconds in length, and they have shown the capability of accurately reproducing several experimental parameters, including area per lipid, deuterium order parameter, lipid packing or lipid diffusion. Perhaps more importantly, they have become a standard approach to explicitly investigate the interactions between both integral membrane proteins and peripheral proteins with membranes and lipids.</w:t>
      </w:r>
      <w:hyperlink w:anchor="_ENREF_223" w:tooltip="Ash, 2004 #166" w:history="1">
        <w:r w:rsidR="00E91EF1">
          <w:rPr>
            <w:rFonts w:ascii="Times" w:hAnsi="Times" w:cs="Arial"/>
            <w:color w:val="1A1A1A"/>
            <w:sz w:val="18"/>
            <w:szCs w:val="18"/>
          </w:rPr>
          <w:fldChar w:fldCharType="begin">
            <w:fldData xml:space="preserve">PEVuZE5vdGU+PENpdGU+PEF1dGhvcj5Bc2g8L0F1dGhvcj48WWVhcj4yMDA0PC9ZZWFyPjxSZWNO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PEVuZE5vdGU+PENpdGU+PEF1dGhvcj5Bc2g8L0F1dGhvcj48WWVhcj4yMDA0PC9ZZWFyPjxSZWNO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223-226</w:t>
        </w:r>
        <w:r w:rsidR="00E91EF1">
          <w:rPr>
            <w:rFonts w:ascii="Times" w:hAnsi="Times" w:cs="Arial"/>
            <w:color w:val="1A1A1A"/>
            <w:sz w:val="18"/>
            <w:szCs w:val="18"/>
          </w:rPr>
          <w:fldChar w:fldCharType="end"/>
        </w:r>
      </w:hyperlink>
    </w:p>
    <w:p w14:paraId="6D8E96A9" w14:textId="5FE6B2D1"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Yet, despite their widespread use, atomistic simulations of membranes are far from trivial to set-up and run, with multiple hidden potential pitfalls. For the uninitiated and the “expert” alike, the most discouraging aspect of atomistic simulations of lipid assemblies is the prohibitively large number of available force fields. A not comprehensive list includes Berger,</w:t>
      </w:r>
      <w:hyperlink w:anchor="_ENREF_227" w:tooltip="Berger, 1997 #167"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&lt;EndNote&gt;&lt;Cite&gt;&lt;Author&gt;Berger&lt;/Author&gt;&lt;Year&gt;1997&lt;/Year&gt;&lt;RecNum&gt;167&lt;/RecNum&gt;&lt;DisplayText&gt;&lt;style face="superscript"&gt;227&lt;/style&gt;&lt;/DisplayText&gt;&lt;record&gt;&lt;rec-number&gt;167&lt;/rec-number&gt;&lt;foreign-keys&gt;&lt;key app="EN" db-id="02pxvzrwkspp2hexfr15ztab9va2zt52sd9w"&gt;167&lt;/key&gt;&lt;/foreign-keys&gt;&lt;ref-type name="Journal Article"&gt;17&lt;/ref-type&gt;&lt;contributors&gt;&lt;authors&gt;&lt;author&gt;Berger, O.&lt;/author&gt;&lt;author&gt;Edholm, O.&lt;/author&gt;&lt;author&gt;Jahnig, F.&lt;/author&gt;&lt;/authors&gt;&lt;/contributors&gt;&lt;auth-address&gt;Max-Planck-Institut fur Biologie, Abteilung Membranbiochemie, Tubingen, Germany.&lt;/auth-address&gt;&lt;titles&gt;&lt;title&gt;Molecular dynamics simulations of a fluid bilayer of dipalmitoylphosphatidylcholine at full hydration, constant pressure, and constant temperature&lt;/title&gt;&lt;secondary-title&gt;Biophys J&lt;/secondary-title&gt;&lt;alt-title&gt;Biophysical journal&lt;/alt-title&gt;&lt;/titles&gt;&lt;periodical&gt;&lt;full-title&gt;Biophysical Journal&lt;/full-title&gt;&lt;abbr-1&gt;Biophys J&lt;/abbr-1&gt;&lt;/periodical&gt;&lt;alt-periodical&gt;&lt;full-title&gt;Biophysical Journal&lt;/full-title&gt;&lt;abbr-1&gt;Biophys J&lt;/abbr-1&gt;&lt;/alt-periodical&gt;&lt;pages&gt;2002-13&lt;/pages&gt;&lt;volume&gt;72&lt;/volume&gt;&lt;number&gt;5&lt;/number&gt;&lt;edition&gt;1997/05/01&lt;/edition&gt;&lt;keywords&gt;&lt;keyword&gt;1,2-Dipalmitoylphosphatidylcholine/*chemistry&lt;/keyword&gt;&lt;keyword&gt;Biophysical Phenomena&lt;/keyword&gt;&lt;keyword&gt;Biophysics&lt;/keyword&gt;&lt;keyword&gt;Lipid Bilayers/*chemistry&lt;/keyword&gt;&lt;keyword&gt;*Membrane Fluidity&lt;/keyword&gt;&lt;keyword&gt;*Models, Chemical&lt;/keyword&gt;&lt;keyword&gt;Pressure&lt;/keyword&gt;&lt;keyword&gt;Temperature&lt;/keyword&gt;&lt;/keywords&gt;&lt;dates&gt;&lt;year&gt;1997&lt;/year&gt;&lt;pub-dates&gt;&lt;date&gt;May&lt;/date&gt;&lt;/pub-dates&gt;&lt;/dates&gt;&lt;isbn&gt;0006-3495 (Print)&amp;#xD;0006-3495 (Linking)&lt;/isbn&gt;&lt;accession-num&gt;9129804&lt;/accession-num&gt;&lt;urls&gt;&lt;related-urls&gt;&lt;url&gt;http://www.ncbi.nlm.nih.gov/pubmed/9129804&lt;/url&gt;&lt;/related-urls&gt;&lt;/urls&gt;&lt;custom2&gt;1184396&lt;/custom2&gt;&lt;electronic-resource-num&gt;10.1016/S0006-3495(97)78845-3&lt;/electronic-resource-num&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227</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CHARMM36,</w:t>
      </w:r>
      <w:hyperlink w:anchor="_ENREF_228" w:tooltip="Klauda, 2010 #170" w:history="1">
        <w:r w:rsidR="00E91EF1">
          <w:rPr>
            <w:rFonts w:ascii="Times" w:hAnsi="Times" w:cs="Arial"/>
            <w:color w:val="1A1A1A"/>
            <w:sz w:val="18"/>
            <w:szCs w:val="18"/>
          </w:rPr>
          <w:fldChar w:fldCharType="begin">
            <w:fldData xml:space="preserve">PEVuZE5vdGU+PENpdGU+PEF1dGhvcj5LbGF1ZGE8L0F1dGhvcj48WWVhcj4yMDEwPC9ZZWFyPjxS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YmJyLTE+SiBQaHlzIENoZW0gQjwvYWJici0xPjwvYWx0LXBlcmlvZGljYWw+PHBhZ2VzPjc4MzAt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PEVuZE5vdGU+PENpdGU+PEF1dGhvcj5LbGF1ZGE8L0F1dGhvcj48WWVhcj4yMDEwPC9ZZWFyPjxS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YmJyLTE+SiBQaHlzIENoZW0gQjwvYWJici0xPjwvYWx0LXBlcmlvZGljYWw+PHBhZ2VzPjc4MzAt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228-230</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CHARMM36 United-Atom,</w:t>
      </w:r>
      <w:r w:rsidR="00E91EF1">
        <w:rPr>
          <w:rFonts w:ascii="Times" w:hAnsi="Times" w:cs="Arial"/>
          <w:color w:val="1A1A1A"/>
          <w:sz w:val="18"/>
          <w:szCs w:val="18"/>
        </w:rPr>
        <w:fldChar w:fldCharType="begin">
          <w:fldData xml:space="preserve">PEVuZE5vdGU+PENpdGU+PEF1dGhvcj5IZW5pbjwvQXV0aG9yPjxZZWFyPjIwMDg8L1llYXI+PFJl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dC1wZXJpb2RpY2FsPjxwYWdlcz43MDA4LTE1PC9wYWdlcz48dm9sdW1lPjExMjwvdm9sdW1lPjxu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PEVuZE5vdGU+PENpdGU+PEF1dGhvcj5IZW5pbjwvQXV0aG9yPjxZZWFyPjIwMDg8L1llYXI+PFJl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dC1wZXJpb2RpY2FsPjxwYWdlcz43MDA4LTE1PC9wYWdlcz48dm9sdW1lPjExMjwvdm9sdW1lPjxu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hyperlink w:anchor="_ENREF_231" w:tooltip="Henin, 2008 #171" w:history="1">
        <w:r w:rsidR="00E91EF1" w:rsidRPr="00E91EF1">
          <w:rPr>
            <w:rFonts w:ascii="Times" w:hAnsi="Times" w:cs="Arial"/>
            <w:noProof/>
            <w:color w:val="1A1A1A"/>
            <w:sz w:val="18"/>
            <w:szCs w:val="18"/>
            <w:vertAlign w:val="superscript"/>
          </w:rPr>
          <w:t>231</w:t>
        </w:r>
      </w:hyperlink>
      <w:r w:rsidR="00E91EF1" w:rsidRPr="00E91EF1">
        <w:rPr>
          <w:rFonts w:ascii="Times" w:hAnsi="Times" w:cs="Arial"/>
          <w:noProof/>
          <w:color w:val="1A1A1A"/>
          <w:sz w:val="18"/>
          <w:szCs w:val="18"/>
          <w:vertAlign w:val="superscript"/>
        </w:rPr>
        <w:t xml:space="preserve">, </w:t>
      </w:r>
      <w:hyperlink w:anchor="_ENREF_232" w:tooltip="Lee, 2014 #172" w:history="1">
        <w:r w:rsidR="00E91EF1" w:rsidRPr="00E91EF1">
          <w:rPr>
            <w:rFonts w:ascii="Times" w:hAnsi="Times" w:cs="Arial"/>
            <w:noProof/>
            <w:color w:val="1A1A1A"/>
            <w:sz w:val="18"/>
            <w:szCs w:val="18"/>
            <w:vertAlign w:val="superscript"/>
          </w:rPr>
          <w:t>232</w:t>
        </w:r>
      </w:hyperlink>
      <w:r w:rsidR="00E91EF1">
        <w:rPr>
          <w:rFonts w:ascii="Times" w:hAnsi="Times" w:cs="Arial"/>
          <w:color w:val="1A1A1A"/>
          <w:sz w:val="18"/>
          <w:szCs w:val="18"/>
        </w:rPr>
        <w:fldChar w:fldCharType="end"/>
      </w:r>
      <w:r w:rsidRPr="00D421A1">
        <w:rPr>
          <w:rFonts w:ascii="Times" w:hAnsi="Times" w:cs="Arial"/>
          <w:color w:val="1A1A1A"/>
          <w:sz w:val="18"/>
          <w:szCs w:val="18"/>
        </w:rPr>
        <w:t xml:space="preserve"> GAFF,</w:t>
      </w:r>
      <w:hyperlink w:anchor="_ENREF_88" w:tooltip="Dickson, 2012 #83"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&lt;EndNote&gt;&lt;Cite&gt;&lt;Author&gt;Dickson&lt;/Author&gt;&lt;Year&gt;2012&lt;/Year&gt;&lt;RecNum&gt;83&lt;/RecNum&gt;&lt;DisplayText&gt;&lt;style face="superscript"&gt;88&lt;/style&gt;&lt;/DisplayText&gt;&lt;record&gt;&lt;rec-number&gt;83&lt;/rec-number&gt;&lt;foreign-keys&gt;&lt;key app="EN" db-id="02pxvzrwkspp2hexfr15ztab9va2zt52sd9w"&gt;83&lt;/key&gt;&lt;/foreign-keys&gt;&lt;ref-type name="Journal Article"&gt;17&lt;/ref-type&gt;&lt;contributors&gt;&lt;authors&gt;&lt;author&gt;Dickson, Callum J.&lt;/author&gt;&lt;author&gt;Rosso, Lula&lt;/author&gt;&lt;author&gt;Betz, Robin M.&lt;/author&gt;&lt;author&gt;Walker, Ross C.&lt;/author&gt;&lt;author&gt;Gould, Ian R.&lt;/author&gt;&lt;/authors&gt;&lt;/contributors&gt;&lt;titles&gt;&lt;title&gt;GAFFlipid: a General Amber Force Field for the accurate molecular dynamics simulation of phospholipid&lt;/title&gt;&lt;secondary-title&gt;Soft Matter&lt;/secondary-title&gt;&lt;alt-title&gt;Soft Matter&lt;/alt-title&gt;&lt;/titles&gt;&lt;periodical&gt;&lt;full-title&gt;Soft Matter&lt;/full-title&gt;&lt;abbr-1&gt;Soft Matter&lt;/abbr-1&gt;&lt;/periodical&gt;&lt;alt-periodical&gt;&lt;full-title&gt;Soft Matter&lt;/full-title&gt;&lt;abbr-1&gt;Soft Matter&lt;/abbr-1&gt;&lt;/alt-periodical&gt;&lt;pages&gt;9617-9627&lt;/pages&gt;&lt;volume&gt;8&lt;/volume&gt;&lt;number&gt;37&lt;/number&gt;&lt;dates&gt;&lt;year&gt;2012&lt;/year&gt;&lt;/dates&gt;&lt;publisher&gt;The Royal Society of Chemistry&lt;/publisher&gt;&lt;isbn&gt;1744-683X&lt;/isbn&gt;&lt;work-type&gt;10.1039/C2SM26007G&lt;/work-type&gt;&lt;urls&gt;&lt;related-urls&gt;&lt;url&gt;http://dx.doi.org/10.1039/C2SM26007G&lt;/url&gt;&lt;/related-urls&gt;&lt;/urls&gt;&lt;electronic-resource-num&gt;10.1039/C2SM26007G&lt;/electronic-resource-num&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88</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Lipid14,</w:t>
      </w:r>
      <w:hyperlink w:anchor="_ENREF_87" w:tooltip="Dickson, 2014 #173" w:history="1">
        <w:r w:rsidR="00E91EF1">
          <w:rPr>
            <w:rFonts w:ascii="Times" w:hAnsi="Times" w:cs="Arial"/>
            <w:color w:val="1A1A1A"/>
            <w:sz w:val="18"/>
            <w:szCs w:val="18"/>
          </w:rPr>
          <w:fldChar w:fldCharType="begin">
            <w:fldData xml:space="preserve">PEVuZE5vdGU+PENpdGU+PEF1dGhvcj5EaWNrc29uPC9BdXRob3I+PFllYXI+MjAxNDwvWWVhcj48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PEVuZE5vdGU+PENpdGU+PEF1dGhvcj5EaWNrc29uPC9BdXRob3I+PFllYXI+MjAxNDwvWWVhcj48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87</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proofErr w:type="spellStart"/>
      <w:r w:rsidRPr="00D421A1">
        <w:rPr>
          <w:rFonts w:ascii="Times" w:hAnsi="Times" w:cs="Arial"/>
          <w:color w:val="1A1A1A"/>
          <w:sz w:val="18"/>
          <w:szCs w:val="18"/>
        </w:rPr>
        <w:t>Slipid</w:t>
      </w:r>
      <w:proofErr w:type="spellEnd"/>
      <w:r w:rsidRPr="00D421A1">
        <w:rPr>
          <w:rFonts w:ascii="Times" w:hAnsi="Times" w:cs="Arial"/>
          <w:color w:val="1A1A1A"/>
          <w:sz w:val="18"/>
          <w:szCs w:val="18"/>
        </w:rPr>
        <w:t>,</w:t>
      </w:r>
      <w:hyperlink w:anchor="_ENREF_233" w:tooltip="Jambeck, 2012 #174"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&lt;EndNote&gt;&lt;Cite&gt;&lt;Author&gt;Jambeck&lt;/Author&gt;&lt;Year&gt;2012&lt;/Year&gt;&lt;RecNum&gt;174&lt;/RecNum&gt;&lt;DisplayText&gt;&lt;style face="superscript"&gt;233&lt;/style&gt;&lt;/DisplayText&gt;&lt;record&gt;&lt;rec-number&gt;174&lt;/rec-number&gt;&lt;foreign-keys&gt;&lt;key app="EN" db-id="02pxvzrwkspp2hexfr15ztab9va2zt52sd9w"&gt;174&lt;/key&gt;&lt;/foreign-keys&gt;&lt;ref-type name="Journal Article"&gt;17&lt;/ref-type&gt;&lt;contributors&gt;&lt;authors&gt;&lt;author&gt;Jambeck, J. P.&lt;/author&gt;&lt;author&gt;Lyubartsev, A. P.&lt;/author&gt;&lt;/authors&gt;&lt;/contributors&gt;&lt;auth-address&gt;Division of Physical Chemistry, Arrhenius Laboratory, Stockholm University, Stockholm, SE-10691, Sweden. joakim.jambeck@mmk.su.se&lt;/auth-address&gt;&lt;titles&gt;&lt;title&gt;Derivation and systematic validation of a refined all-atom force field for phosphatidylcholine lipids&lt;/title&gt;&lt;secondary-title&gt;J Phys Chem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3164-79&lt;/pages&gt;&lt;volume&gt;116&lt;/volume&gt;&lt;number&gt;10&lt;/number&gt;&lt;edition&gt;2012/02/23&lt;/edition&gt;&lt;keywords&gt;&lt;keyword&gt;1,2-Dipalmitoylphosphatidylcholine/chemistry&lt;/keyword&gt;&lt;keyword&gt;Dimyristoylphosphatidylcholine/chemistry&lt;/keyword&gt;&lt;keyword&gt;Hydrophobic and Hydrophilic Interactions&lt;/keyword&gt;&lt;keyword&gt;Lipid Bilayers/*chemistry/metabolism&lt;/keyword&gt;&lt;keyword&gt;Phosphatidylcholines/*chemistry&lt;/keyword&gt;&lt;keyword&gt;Temperature&lt;/keyword&gt;&lt;keyword&gt;Thermodynamics&lt;/keyword&gt;&lt;/keywords&gt;&lt;dates&gt;&lt;year&gt;2012&lt;/year&gt;&lt;pub-dates&gt;&lt;date&gt;Mar 15&lt;/date&gt;&lt;/pub-dates&gt;&lt;/dates&gt;&lt;isbn&gt;1520-5207 (Electronic)&amp;#xD;1520-5207 (Linking)&lt;/isbn&gt;&lt;accession-num&gt;22352995&lt;/accession-num&gt;&lt;work-type&gt;Research Support, Non-U.S. Gov&amp;apos;t&lt;/work-type&gt;&lt;urls&gt;&lt;related-urls&gt;&lt;url&gt;http://www.ncbi.nlm.nih.gov/pubmed/22352995&lt;/url&gt;&lt;/related-urls&gt;&lt;/urls&gt;&lt;custom2&gt;3320744&lt;/custom2&gt;&lt;electronic-resource-num&gt;10.1021/jp212503e&lt;/electronic-resource-num&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233</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proofErr w:type="spellStart"/>
      <w:r w:rsidRPr="00D421A1">
        <w:rPr>
          <w:rFonts w:ascii="Times" w:hAnsi="Times" w:cs="Arial"/>
          <w:color w:val="1A1A1A"/>
          <w:sz w:val="18"/>
          <w:szCs w:val="18"/>
        </w:rPr>
        <w:t>MacRog</w:t>
      </w:r>
      <w:proofErr w:type="spellEnd"/>
      <w:r w:rsidRPr="00D421A1">
        <w:rPr>
          <w:rFonts w:ascii="Times" w:hAnsi="Times" w:cs="Arial"/>
          <w:color w:val="1A1A1A"/>
          <w:sz w:val="18"/>
          <w:szCs w:val="18"/>
        </w:rPr>
        <w:t>,</w:t>
      </w:r>
      <w:hyperlink w:anchor="_ENREF_234" w:tooltip="Maciejewski, 2014 #175"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&lt;EndNote&gt;&lt;Cite&gt;&lt;Author&gt;Maciejewski&lt;/Author&gt;&lt;Year&gt;2014&lt;/Year&gt;&lt;RecNum&gt;175&lt;/RecNum&gt;&lt;DisplayText&gt;&lt;style face="superscript"&gt;234&lt;/style&gt;&lt;/DisplayText&gt;&lt;record&gt;&lt;rec-number&gt;175&lt;/rec-number&gt;&lt;foreign-keys&gt;&lt;key app="EN" db-id="02pxvzrwkspp2hexfr15ztab9va2zt52sd9w"&gt;175&lt;/key&gt;&lt;/foreign-keys&gt;&lt;ref-type name="Journal Article"&gt;17&lt;/ref-type&gt;&lt;contributors&gt;&lt;authors&gt;&lt;author&gt;Maciejewski, A.&lt;/author&gt;&lt;author&gt;Pasenkiewicz-Gierula, M.&lt;/author&gt;&lt;author&gt;Cramariuc, O.&lt;/author&gt;&lt;author&gt;Vattulainen, I.&lt;/author&gt;&lt;author&gt;Rog, T.&lt;/author&gt;&lt;/authors&gt;&lt;/contributors&gt;&lt;auth-address&gt;Department of Physics, Tampere University of Technology , PO Box 692, FI-33101 Tampere, Finland.&lt;/auth-address&gt;&lt;titles&gt;&lt;title&gt;Refined OPLS all-atom force field for saturated phosphatidylcholine bilayers at full hydration&lt;/title&gt;&lt;secondary-title&gt;J Phys Chem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B&lt;/abbr-1&gt;&lt;/alt-periodical&gt;&lt;pages&gt;4571-81&lt;/pages&gt;&lt;volume&gt;118&lt;/volume&gt;&lt;number&gt;17&lt;/number&gt;&lt;edition&gt;2014/04/22&lt;/edition&gt;&lt;keywords&gt;&lt;keyword&gt;Lipid Bilayers/*chemistry&lt;/keyword&gt;&lt;keyword&gt;Molecular Conformation&lt;/keyword&gt;&lt;keyword&gt;*Molecular Dynamics Simulation&lt;/keyword&gt;&lt;keyword&gt;Phosphatidylcholines/*chemistry&lt;/keyword&gt;&lt;keyword&gt;Quantum Theory&lt;/keyword&gt;&lt;keyword&gt;Water/*chemistry&lt;/keyword&gt;&lt;/keywords&gt;&lt;dates&gt;&lt;year&gt;2014&lt;/year&gt;&lt;pub-dates&gt;&lt;date&gt;May 1&lt;/date&gt;&lt;/pub-dates&gt;&lt;/dates&gt;&lt;isbn&gt;1520-5207 (Electronic)&amp;#xD;1520-5207 (Linking)&lt;/isbn&gt;&lt;accession-num&gt;24745688&lt;/accession-num&gt;&lt;work-type&gt;Research Support, Non-U.S. Gov&amp;apos;t&lt;/work-type&gt;&lt;urls&gt;&lt;related-urls&gt;&lt;url&gt;http://www.ncbi.nlm.nih.gov/pubmed/24745688&lt;/url&gt;&lt;/related-urls&gt;&lt;/urls&gt;&lt;electronic-resource-num&gt;10.1021/jp5016627&lt;/electronic-resource-num&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234</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proofErr w:type="spellStart"/>
      <w:r w:rsidRPr="00D421A1">
        <w:rPr>
          <w:rFonts w:ascii="Times" w:hAnsi="Times" w:cs="Arial"/>
          <w:color w:val="1A1A1A"/>
          <w:sz w:val="18"/>
          <w:szCs w:val="18"/>
        </w:rPr>
        <w:t>Poger</w:t>
      </w:r>
      <w:proofErr w:type="spellEnd"/>
      <w:r w:rsidRPr="00D421A1">
        <w:rPr>
          <w:rFonts w:ascii="Times" w:hAnsi="Times" w:cs="Arial"/>
          <w:color w:val="1A1A1A"/>
          <w:sz w:val="18"/>
          <w:szCs w:val="18"/>
        </w:rPr>
        <w:t>,</w:t>
      </w:r>
      <w:hyperlink w:anchor="_ENREF_235" w:tooltip="Poger, 2010 #176"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&lt;EndNote&gt;&lt;Cite&gt;&lt;Author&gt;Poger&lt;/Author&gt;&lt;Year&gt;2010&lt;/Year&gt;&lt;RecNum&gt;176&lt;/RecNum&gt;&lt;DisplayText&gt;&lt;style face="superscript"&gt;235&lt;/style&gt;&lt;/DisplayText&gt;&lt;record&gt;&lt;rec-number&gt;176&lt;/rec-number&gt;&lt;foreign-keys&gt;&lt;key app="EN" db-id="02pxvzrwkspp2hexfr15ztab9va2zt52sd9w"&gt;176&lt;/key&gt;&lt;/foreign-keys&gt;&lt;ref-type name="Journal Article"&gt;17&lt;/ref-type&gt;&lt;contributors&gt;&lt;authors&gt;&lt;author&gt;Poger, D.&lt;/author&gt;&lt;author&gt;Van Gunsteren, W. F.&lt;/author&gt;&lt;author&gt;Mark, A. E.&lt;/author&gt;&lt;/authors&gt;&lt;/contributors&gt;&lt;auth-address&gt;The University of Queensland, School of Chemistry and Molecular Biosciences, Brisbane QLD 4072, Australia.&lt;/auth-address&gt;&lt;titles&gt;&lt;title&gt;A new force field for simulating phosphatidylcholine bilayers&lt;/title&gt;&lt;secondary-title&gt;J Comput Chem&lt;/secondary-title&gt;&lt;alt-title&gt;J Comput Chem&lt;/alt-title&gt;&lt;/titles&gt;&lt;periodical&gt;&lt;full-title&gt;Journal of Computational Chemistry&lt;/full-title&gt;&lt;abbr-1&gt;J Comput Chem&lt;/abbr-1&gt;&lt;/periodical&gt;&lt;alt-periodical&gt;&lt;full-title&gt;Journal of Computational Chemistry&lt;/full-title&gt;&lt;abbr-1&gt;J Comput Chem&lt;/abbr-1&gt;&lt;/alt-periodical&gt;&lt;pages&gt;1117-25&lt;/pages&gt;&lt;volume&gt;31&lt;/volume&gt;&lt;number&gt;6&lt;/number&gt;&lt;edition&gt;2009/10/15&lt;/edition&gt;&lt;keywords&gt;&lt;keyword&gt;1,2-Dipalmitoylphosphatidylcholine/*chemistry&lt;/keyword&gt;&lt;keyword&gt;Cell Membrane/chemistry&lt;/keyword&gt;&lt;keyword&gt;Lipid Bilayers/*chemistry&lt;/keyword&gt;&lt;keyword&gt;Molecular Dynamics Simulation&lt;/keyword&gt;&lt;/keywords&gt;&lt;dates&gt;&lt;year&gt;2010&lt;/year&gt;&lt;pub-dates&gt;&lt;date&gt;Apr 30&lt;/date&gt;&lt;/pub-dates&gt;&lt;/dates&gt;&lt;isbn&gt;1096-987X (Electronic)&amp;#xD;0192-8651 (Linking)&lt;/isbn&gt;&lt;accession-num&gt;19827145&lt;/accession-num&gt;&lt;work-type&gt;Comparative Study&amp;#xD;Research Support, Non-U.S. Gov&amp;apos;t&lt;/work-type&gt;&lt;urls&gt;&lt;related-urls&gt;&lt;url&gt;http://www.ncbi.nlm.nih.gov/pubmed/19827145&lt;/url&gt;&lt;/related-urls&gt;&lt;/urls&gt;&lt;electronic-resource-num&gt;10.1002/jcc.21396&lt;/electronic-resource-num&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235</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proofErr w:type="spellStart"/>
      <w:r w:rsidRPr="00D421A1">
        <w:rPr>
          <w:rFonts w:ascii="Times" w:hAnsi="Times" w:cs="Arial"/>
          <w:color w:val="1A1A1A"/>
          <w:sz w:val="18"/>
          <w:szCs w:val="18"/>
        </w:rPr>
        <w:t>Kukol</w:t>
      </w:r>
      <w:proofErr w:type="spellEnd"/>
      <w:r w:rsidRPr="00D421A1">
        <w:rPr>
          <w:rFonts w:ascii="Times" w:hAnsi="Times" w:cs="Arial"/>
          <w:color w:val="1A1A1A"/>
          <w:sz w:val="18"/>
          <w:szCs w:val="18"/>
        </w:rPr>
        <w:t>,</w:t>
      </w:r>
      <w:hyperlink w:anchor="_ENREF_236" w:tooltip="Kukol, 2009 #177"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&lt;EndNote&gt;&lt;Cite&gt;&lt;Author&gt;Kukol&lt;/Author&gt;&lt;Year&gt;2009&lt;/Year&gt;&lt;RecNum&gt;177&lt;/RecNum&gt;&lt;DisplayText&gt;&lt;style face="superscript"&gt;236&lt;/style&gt;&lt;/DisplayText&gt;&lt;record&gt;&lt;rec-number&gt;177&lt;/rec-number&gt;&lt;foreign-keys&gt;&lt;key app="EN" db-id="02pxvzrwkspp2hexfr15ztab9va2zt52sd9w"&gt;177&lt;/key&gt;&lt;/foreign-keys&gt;&lt;ref-type name="Journal Article"&gt;17&lt;/ref-type&gt;&lt;contributors&gt;&lt;authors&gt;&lt;author&gt;Kukol, Andreas&lt;/author&gt;&lt;/authors&gt;&lt;/contributors&gt;&lt;titles&gt;&lt;title&gt;Lipid Models for United-Atom Molecular Dynamics Simulations of Proteins&lt;/title&gt;&lt;secondary-title&gt;Journal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615-626&lt;/pages&gt;&lt;volume&gt;5&lt;/volume&gt;&lt;number&gt;3&lt;/number&gt;&lt;dates&gt;&lt;year&gt;2009&lt;/year&gt;&lt;pub-dates&gt;&lt;date&gt;2009/03/10&lt;/date&gt;&lt;/pub-dates&gt;&lt;/dates&gt;&lt;publisher&gt;American Chemical Society&lt;/publisher&gt;&lt;isbn&gt;1549-9618&lt;/isbn&gt;&lt;urls&gt;&lt;related-urls&gt;&lt;url&gt;http://dx.doi.org/10.1021/ct8003468&lt;/url&gt;&lt;/related-urls&gt;&lt;/urls&gt;&lt;electronic-resource-num&gt;10.1021/ct8003468&lt;/electronic-resource-num&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236</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Chiu et al.,</w:t>
      </w:r>
      <w:hyperlink w:anchor="_ENREF_237" w:tooltip="Chiu, 2009 #178" w:history="1">
        <w:r w:rsidR="00E91EF1">
          <w:rPr>
            <w:rFonts w:ascii="Times" w:hAnsi="Times" w:cs="Arial"/>
            <w:color w:val="1A1A1A"/>
            <w:sz w:val="18"/>
            <w:szCs w:val="18"/>
          </w:rPr>
          <w:fldChar w:fldCharType="begin">
            <w:fldData xml:space="preserve">PEVuZE5vdGU+PENpdGU+PEF1dGhvcj5DaGl1PC9BdXRob3I+PFllYXI+MjAwOTwvWWVhcj48UmVj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PEVuZE5vdGU+PENpdGU+PEF1dGhvcj5DaGl1PC9BdXRob3I+PFllYXI+MjAwOTwvWWVhcj48UmVj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237</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proofErr w:type="spellStart"/>
      <w:r w:rsidRPr="00D421A1">
        <w:rPr>
          <w:rFonts w:ascii="Times" w:hAnsi="Times" w:cs="Arial"/>
          <w:color w:val="1A1A1A"/>
          <w:sz w:val="18"/>
          <w:szCs w:val="18"/>
        </w:rPr>
        <w:t>Rabinovich</w:t>
      </w:r>
      <w:proofErr w:type="spellEnd"/>
      <w:r w:rsidRPr="00D421A1">
        <w:rPr>
          <w:rFonts w:ascii="Times" w:hAnsi="Times" w:cs="Arial"/>
          <w:color w:val="1A1A1A"/>
          <w:sz w:val="18"/>
          <w:szCs w:val="18"/>
        </w:rPr>
        <w:t xml:space="preserve"> et al.,</w:t>
      </w:r>
      <w:hyperlink w:anchor="_ENREF_238" w:tooltip="Rabinovich, 2014 #179"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&lt;EndNote&gt;&lt;Cite&gt;&lt;Author&gt;Rabinovich&lt;/Author&gt;&lt;Year&gt;2014&lt;/Year&gt;&lt;RecNum&gt;179&lt;/RecNum&gt;&lt;DisplayText&gt;&lt;style face="superscript"&gt;238&lt;/style&gt;&lt;/DisplayText&gt;&lt;record&gt;&lt;rec-number&gt;179&lt;/rec-number&gt;&lt;foreign-keys&gt;&lt;key app="EN" db-id="02pxvzrwkspp2hexfr15ztab9va2zt52sd9w"&gt;179&lt;/key&gt;&lt;/foreign-keys&gt;&lt;ref-type name="Conference Proceedings"&gt;10&lt;/ref-type&gt;&lt;contributors&gt;&lt;authors&gt;&lt;author&gt;Rabinovich, Alexander L&lt;/author&gt;&lt;author&gt;Lyubartsev, Alexander P&lt;/author&gt;&lt;/authors&gt;&lt;/contributors&gt;&lt;titles&gt;&lt;title&gt;Bond orientation properties in lipid molecules of membranes: molecular dynamics simulations&lt;/title&gt;&lt;secondary-title&gt;Journal of Physics: Conference Series&lt;/secondary-title&gt;&lt;/titles&gt;&lt;pages&gt;012022&lt;/pages&gt;&lt;volume&gt;510&lt;/volume&gt;&lt;number&gt;1&lt;/number&gt;&lt;dates&gt;&lt;year&gt;2014&lt;/year&gt;&lt;/dates&gt;&lt;publisher&gt;IOP Publishing&lt;/publisher&gt;&lt;isbn&gt;1742-6596&lt;/isbn&gt;&lt;urls&gt;&lt;/urls&gt;&lt;/record&gt;&lt;/Cite&gt;&lt;/EndNote&gt;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238</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proofErr w:type="spellStart"/>
      <w:r w:rsidRPr="00D421A1">
        <w:rPr>
          <w:rFonts w:ascii="Times" w:hAnsi="Times" w:cs="Arial"/>
          <w:color w:val="1A1A1A"/>
          <w:sz w:val="18"/>
          <w:szCs w:val="18"/>
        </w:rPr>
        <w:t>Hogberg</w:t>
      </w:r>
      <w:proofErr w:type="spellEnd"/>
      <w:r w:rsidRPr="00D421A1">
        <w:rPr>
          <w:rFonts w:ascii="Times" w:hAnsi="Times" w:cs="Arial"/>
          <w:color w:val="1A1A1A"/>
          <w:sz w:val="18"/>
          <w:szCs w:val="18"/>
        </w:rPr>
        <w:t xml:space="preserve"> et al.,</w:t>
      </w:r>
      <w:hyperlink w:anchor="_ENREF_89" w:tooltip="Högberg, 2008 #84"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&lt;EndNote&gt;&lt;Cite&gt;&lt;Author&gt;Högberg&lt;/Author&gt;&lt;Year&gt;2008&lt;/Year&gt;&lt;RecNum&gt;84&lt;/RecNum&gt;&lt;DisplayText&gt;&lt;style face="superscript"&gt;89&lt;/style&gt;&lt;/DisplayText&gt;&lt;record&gt;&lt;rec-number&gt;84&lt;/rec-number&gt;&lt;foreign-keys&gt;&lt;key app="EN" db-id="02pxvzrwkspp2hexfr15ztab9va2zt52</w:instrText>
        </w:r>
        <w:r w:rsidR="00E91EF1">
          <w:rPr>
            <w:rFonts w:ascii="Times" w:hAnsi="Times" w:cs="Arial" w:hint="eastAsia"/>
            <w:color w:val="1A1A1A"/>
            <w:sz w:val="18"/>
            <w:szCs w:val="18"/>
          </w:rPr>
          <w:instrText>sd9w"&gt;84&lt;/key&gt;&lt;/foreign-keys&gt;&lt;ref-type name="Journal Article"&gt;17&lt;/ref-type&gt;&lt;contributors&gt;&lt;authors&gt;&lt;author&gt;Högberg, Carl</w:instrText>
        </w:r>
        <w:r w:rsidR="00E91EF1">
          <w:rPr>
            <w:rFonts w:ascii="Times" w:hAnsi="Times" w:cs="Arial" w:hint="eastAsia"/>
            <w:color w:val="1A1A1A"/>
            <w:sz w:val="18"/>
            <w:szCs w:val="18"/>
          </w:rPr>
          <w:instrText>‐</w:instrText>
        </w:r>
        <w:r w:rsidR="00E91EF1">
          <w:rPr>
            <w:rFonts w:ascii="Times" w:hAnsi="Times" w:cs="Arial" w:hint="eastAsia"/>
            <w:color w:val="1A1A1A"/>
            <w:sz w:val="18"/>
            <w:szCs w:val="18"/>
          </w:rPr>
          <w:instrText>Johan&lt;/author&gt;&lt;author&gt;Nikitin, Alexei M&lt;/author&gt;&lt;author&gt;Lyubartsev, Alexander P&lt;/author&gt;&lt;/authors&gt;&lt;/contributors&gt;&lt;titles&gt;&lt;title&gt;Modific</w:instrText>
        </w:r>
        <w:r w:rsidR="00E91EF1">
          <w:rPr>
            <w:rFonts w:ascii="Times" w:hAnsi="Times" w:cs="Arial"/>
            <w:color w:val="1A1A1A"/>
            <w:sz w:val="18"/>
            <w:szCs w:val="18"/>
          </w:rPr>
          <w:instrText>ation of the CHARMM force field for DMPC lipid bilayer&lt;/title&gt;&lt;secondary-title&gt;Journal of computational chemistry&lt;/secondary-title&gt;&lt;alt-title&gt;J Comput Chem&lt;/alt-title&gt;&lt;/titles&gt;&lt;periodical&gt;&lt;full-title&gt;Journal of Computational Chemistry&lt;/full-title&gt;&lt;abbr-1&gt;J Comput Chem&lt;/abbr-1&gt;&lt;/periodical&gt;&lt;alt-periodical&gt;&lt;full-title&gt;Journal of Computational Chemistry&lt;/full-title&gt;&lt;abbr-1&gt;J Comput Chem&lt;/abbr-1&gt;&lt;/alt-periodical&gt;&lt;pages&gt;2359-2369&lt;/pages&gt;&lt;volume&gt;29&lt;/volume&gt;&lt;number&gt;14&lt;/number&gt;&lt;dates&gt;&lt;year&gt;2008&lt;/year&gt;&lt;/dates&gt;&lt;isbn&gt;1096-987X&lt;/isbn&gt;&lt;urls&gt;&lt;/urls&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89</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w:t>
      </w:r>
      <w:proofErr w:type="spellStart"/>
      <w:r w:rsidRPr="00D421A1">
        <w:rPr>
          <w:rFonts w:ascii="Times" w:hAnsi="Times" w:cs="Arial"/>
          <w:color w:val="1A1A1A"/>
          <w:sz w:val="18"/>
          <w:szCs w:val="18"/>
        </w:rPr>
        <w:t>Ulmschneider</w:t>
      </w:r>
      <w:proofErr w:type="spellEnd"/>
      <w:r w:rsidRPr="00D421A1">
        <w:rPr>
          <w:sz w:val="18"/>
          <w:szCs w:val="18"/>
        </w:rPr>
        <w:t xml:space="preserve">  </w:t>
      </w:r>
      <w:r w:rsidRPr="00D421A1">
        <w:rPr>
          <w:rFonts w:ascii="Times New Roman" w:hAnsi="Times New Roman" w:cs="Times New Roman"/>
          <w:sz w:val="18"/>
          <w:szCs w:val="18"/>
        </w:rPr>
        <w:t>et al.</w:t>
      </w:r>
      <w:r w:rsidRPr="00D421A1">
        <w:rPr>
          <w:rFonts w:ascii="Times New Roman" w:hAnsi="Times New Roman" w:cs="Times New Roman"/>
          <w:color w:val="1A1A1A"/>
          <w:sz w:val="18"/>
          <w:szCs w:val="18"/>
        </w:rPr>
        <w:t>,</w:t>
      </w:r>
      <w:hyperlink w:anchor="_ENREF_239" w:tooltip="Ulmschneider, 2009 #180"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&lt;EndNote&gt;&lt;Cite&gt;&lt;Author&gt;Ulmschneider&lt;/Author&gt;&lt;Year&gt;2009&lt;/Year&gt;&lt;RecNum&gt;180&lt;/RecNum&gt;&lt;DisplayText&gt;&lt;style face="superscript"&gt;239&lt;/style&gt;&lt;/DisplayText&gt;&lt;record&gt;&lt;rec-number&gt;180&lt;/rec-number&gt;&lt;foreign-keys&gt;&lt;key app="EN" db-id="02pxvzrwkspp2hexfr15ztab9va2zt52sd9w"&gt;180&lt;/key&gt;&lt;/foreign-keys&gt;&lt;ref-type name="Journal Article"&gt;17&lt;/ref-type&gt;&lt;contributors&gt;&lt;authors&gt;&lt;author&gt;Ulmschneider, Jakob P&lt;/author&gt;&lt;author&gt;Ulmschneider, Martin B&lt;/author&gt;&lt;/authors&gt;&lt;/contributors&gt;&lt;titles&gt;&lt;title&gt;United atom lipid parameters for combination with the optimized potentials for liquid simulations all-atom force field&lt;/title&gt;&lt;secondary-title&gt;Journal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1803-1813&lt;/pages&gt;&lt;volume&gt;5&lt;/volume&gt;&lt;number&gt;7&lt;/number&gt;&lt;dates&gt;&lt;year&gt;2009&lt;/year&gt;&lt;/dates&gt;&lt;isbn&gt;1549-9618&lt;/isbn&gt;&lt;urls&gt;&lt;/urls&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239</w:t>
        </w:r>
        <w:r w:rsidR="00E91EF1">
          <w:rPr>
            <w:rFonts w:ascii="Times New Roman" w:hAnsi="Times New Roman" w:cs="Times New Roman"/>
            <w:color w:val="1A1A1A"/>
            <w:sz w:val="18"/>
            <w:szCs w:val="18"/>
          </w:rPr>
          <w:fldChar w:fldCharType="end"/>
        </w:r>
      </w:hyperlink>
      <w:r w:rsidRPr="00D421A1">
        <w:rPr>
          <w:rFonts w:ascii="Times" w:hAnsi="Times" w:cs="Arial"/>
          <w:color w:val="1A1A1A"/>
          <w:sz w:val="18"/>
          <w:szCs w:val="18"/>
        </w:rPr>
        <w:t xml:space="preserve"> </w:t>
      </w:r>
      <w:proofErr w:type="spellStart"/>
      <w:r w:rsidRPr="00D421A1">
        <w:rPr>
          <w:rFonts w:ascii="Times" w:hAnsi="Times" w:cs="Arial"/>
          <w:color w:val="1A1A1A"/>
          <w:sz w:val="18"/>
          <w:szCs w:val="18"/>
        </w:rPr>
        <w:t>Tjornhammar</w:t>
      </w:r>
      <w:proofErr w:type="spellEnd"/>
      <w:r w:rsidRPr="00D421A1">
        <w:rPr>
          <w:rFonts w:ascii="Times" w:hAnsi="Times" w:cs="Arial"/>
          <w:color w:val="1A1A1A"/>
          <w:sz w:val="18"/>
          <w:szCs w:val="18"/>
        </w:rPr>
        <w:t xml:space="preserve"> et al.</w:t>
      </w:r>
      <w:hyperlink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&lt;EndNote&gt;&lt;Cite&gt;&lt;Author&gt;Tjörnhammar&lt;/Author&gt;&lt;Year&gt;2014&lt;/Year&gt;&lt;RecNum&gt;181&lt;/RecNum&gt;&lt;DisplayText&gt;&lt;style face="superscript"&gt;240&lt;/style&gt;&lt;/DisplayText&gt;&lt;record&gt;&lt;rec-number&gt;181&lt;/rec-number&gt;&lt;foreign-keys&gt;&lt;key app="EN" db-id="02pxvzrwkspp2hexfr15ztab9va2zt52sd9w"&gt;181&lt;/key&gt;&lt;/foreign-keys&gt;&lt;ref-type name="Journal Article"&gt;17&lt;/ref-type&gt;&lt;contributors&gt;&lt;authors&gt;&lt;author&gt;Tjörnhammar, Richard&lt;/author&gt;&lt;author&gt;Edholm, Olle&lt;/author&gt;&lt;/authors&gt;&lt;/contributors&gt;&lt;titles&gt;&lt;title&gt;Reparameterized United Atom Model for Molecular Dynamics Simulations of Gel and Fluid Phosphatidylcholine Bilayers&lt;/title&gt;&lt;secondary-title&gt;Journal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5706-5715&lt;/pages&gt;&lt;volume&gt;10&lt;/volume&gt;&lt;number&gt;12&lt;/number&gt;&lt;dates&gt;&lt;year&gt;2014&lt;/year&gt;&lt;/dates&gt;&lt;isbn&gt;1549-9618&lt;/isbn&gt;&lt;urls&gt;&lt;/urls&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240</w:t>
        </w:r>
        <w:r w:rsidR="00E91EF1">
          <w:rPr>
            <w:rFonts w:ascii="Times" w:hAnsi="Times" w:cs="Arial"/>
            <w:color w:val="1A1A1A"/>
            <w:sz w:val="18"/>
            <w:szCs w:val="18"/>
          </w:rPr>
          <w:fldChar w:fldCharType="end"/>
        </w:r>
      </w:hyperlink>
    </w:p>
    <w:p w14:paraId="1236BA39" w14:textId="2345CF98"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These force fields vary in the strategy used for their parameterization and, as a consequence, they give slightly different results, having been optimized to reproduce some specific membrane properties and inevitably providing less-than-ideal results for other non-target properties. In addition, their use with non-native software platforms may be problematic,</w:t>
      </w:r>
      <w:hyperlink w:anchor="_ENREF_241" w:tooltip="Piggot, 2012 #182"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&lt;EndNote&gt;&lt;Cite&gt;&lt;Author&gt;Piggot&lt;/Author&gt;&lt;Year&gt;2012&lt;/Year&gt;&lt;RecNum&gt;182&lt;/RecNum&gt;&lt;DisplayText&gt;&lt;style face="superscript"&gt;241&lt;/style&gt;&lt;/DisplayText&gt;&lt;record&gt;&lt;rec-number&gt;182&lt;/rec-number&gt;&lt;foreign-keys&gt;&lt;key app="EN" db-id="02pxvzrwkspp2hexfr15ztab9va2zt52sd9w"&gt;182&lt;/key&gt;&lt;/foreign-keys&gt;&lt;ref-type name="Journal Article"&gt;17&lt;/ref-type&gt;&lt;contributors&gt;&lt;authors&gt;&lt;author&gt;Piggot, Thomas J.&lt;/author&gt;&lt;author&gt;Pineiro, Angel&lt;/author&gt;&lt;author&gt;Khalid, Syma&lt;/author&gt;&lt;/authors&gt;&lt;/contributors&gt;&lt;titles&gt;&lt;title&gt;Molecular Dynamics Simulations of Phosphatidylcholine Membranes: A Comparative Force Field Study&lt;/title&gt;&lt;secondary-title&gt;Journal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4593-4609&lt;/pages&gt;&lt;volume&gt;8&lt;/volume&gt;&lt;number&gt;11&lt;/number&gt;&lt;dates&gt;&lt;year&gt;2012&lt;/year&gt;&lt;pub-dates&gt;&lt;date&gt;Nov&lt;/date&gt;&lt;/pub-dates&gt;&lt;/dates&gt;&lt;isbn&gt;1549-9618&lt;/isbn&gt;&lt;accession-num&gt;WOS:000311191900060&lt;/accession-num&gt;&lt;urls&gt;&lt;related-urls&gt;&lt;url&gt;&amp;lt;Go to ISI&amp;gt;://WOS:000311191900060&lt;/url&gt;&lt;/related-urls&gt;&lt;/urls&gt;&lt;electronic-resource-num&gt;10.1021/ct3003157&lt;/electronic-resource-num&gt;&lt;/record&gt;&lt;/Cite&gt;&lt;/EndNote&gt;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241</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mostly because of the different ways in which energy interactions (and especially long-range terms) are numerically treated in the different software applications for molecular dynamics.</w:t>
      </w:r>
    </w:p>
    <w:p w14:paraId="5892D4AD" w14:textId="302AABFE"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lastRenderedPageBreak/>
        <w:t xml:space="preserve">While a consensus on the performance of these force fields is far from being established, there is some room for optimism: first, sustained efforts by a large numbers of researchers are contributing to the their constant improvement, thus providing hope for a possible convergence in their accuracy; second, community-wide efforts to objectively assess their performances are starting to </w:t>
      </w:r>
      <w:r w:rsidRPr="00D421A1">
        <w:rPr>
          <w:rFonts w:ascii="Times New Roman" w:hAnsi="Times New Roman" w:cs="Times New Roman"/>
          <w:color w:val="1A1A1A"/>
          <w:sz w:val="18"/>
          <w:szCs w:val="18"/>
        </w:rPr>
        <w:t>emerge (</w:t>
      </w:r>
      <w:r w:rsidRPr="00D421A1">
        <w:rPr>
          <w:rFonts w:ascii="Times New Roman" w:hAnsi="Times New Roman" w:cs="Times New Roman"/>
          <w:sz w:val="18"/>
          <w:szCs w:val="18"/>
        </w:rPr>
        <w:t xml:space="preserve">see ref. </w:t>
      </w:r>
      <w:hyperlink w:anchor="_ENREF_241" w:tooltip="Piggot, 2012 #182"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&lt;EndNote&gt;&lt;Cite&gt;&lt;Author&gt;Piggot&lt;/Author&gt;&lt;Year&gt;2012&lt;/Year&gt;&lt;RecNum&gt;182&lt;/RecNum&gt;&lt;DisplayText&gt;&lt;style face="superscript"&gt;241&lt;/style&gt;&lt;/DisplayText&gt;&lt;record&gt;&lt;rec-number&gt;182&lt;/rec-number&gt;&lt;foreign-keys&gt;&lt;key app="EN" db-id="02pxvzrwkspp2hexfr15ztab9va2zt52sd9w"&gt;182&lt;/key&gt;&lt;/foreign-keys&gt;&lt;ref-type name="Journal Article"&gt;17&lt;/ref-type&gt;&lt;contributors&gt;&lt;authors&gt;&lt;author&gt;Piggot, Thomas J.&lt;/author&gt;&lt;author&gt;Pineiro, Angel&lt;/author&gt;&lt;author&gt;Khalid, Syma&lt;/author&gt;&lt;/authors&gt;&lt;/contributors&gt;&lt;titles&gt;&lt;title&gt;Molecular Dynamics Simulations of Phosphatidylcholine Membranes: A Comparative Force Field Study&lt;/title&gt;&lt;secondary-title&gt;Journal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4593-4609&lt;/pages&gt;&lt;volume&gt;8&lt;/volume&gt;&lt;number&gt;11&lt;/number&gt;&lt;dates&gt;&lt;year&gt;2012&lt;/year&gt;&lt;pub-dates&gt;&lt;date&gt;Nov&lt;/date&gt;&lt;/pub-dates&gt;&lt;/dates&gt;&lt;isbn&gt;1549-9618&lt;/isbn&gt;&lt;accession-num&gt;WOS:000311191900060&lt;/accession-num&gt;&lt;urls&gt;&lt;related-urls&gt;&lt;url&gt;&amp;lt;Go to ISI&amp;gt;://WOS:000311191900060&lt;/url&gt;&lt;/related-urls&gt;&lt;/urls&gt;&lt;electronic-resource-num&gt;10.1021/ct3003157&lt;/electronic-resource-num&gt;&lt;/record&gt;&lt;/Cite&gt;&lt;/EndNote&gt;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241</w:t>
        </w:r>
        <w:r w:rsidR="00E91EF1">
          <w:rPr>
            <w:rFonts w:ascii="Times New Roman" w:hAnsi="Times New Roman" w:cs="Times New Roman"/>
            <w:color w:val="1A1A1A"/>
            <w:sz w:val="18"/>
            <w:szCs w:val="18"/>
          </w:rPr>
          <w:fldChar w:fldCharType="end"/>
        </w:r>
      </w:hyperlink>
      <w:r w:rsidRPr="00D421A1">
        <w:rPr>
          <w:rFonts w:ascii="Times" w:hAnsi="Times" w:cs="Arial"/>
          <w:color w:val="1A1A1A"/>
          <w:sz w:val="18"/>
          <w:szCs w:val="18"/>
        </w:rPr>
        <w:t xml:space="preserve"> or </w:t>
      </w:r>
      <w:hyperlink r:id="rId22" w:history="1">
        <w:r w:rsidRPr="00D421A1">
          <w:rPr>
            <w:rStyle w:val="Hyperlink"/>
            <w:rFonts w:ascii="Times" w:hAnsi="Times" w:cs="Arial"/>
            <w:sz w:val="18"/>
            <w:szCs w:val="18"/>
          </w:rPr>
          <w:t>http://nmrlipids.blogspot.fr</w:t>
        </w:r>
      </w:hyperlink>
      <w:r w:rsidRPr="00D421A1">
        <w:rPr>
          <w:rFonts w:ascii="Times" w:hAnsi="Times" w:cs="Arial"/>
          <w:color w:val="1A1A1A"/>
          <w:sz w:val="18"/>
          <w:szCs w:val="18"/>
        </w:rPr>
        <w:t xml:space="preserve"> for more details) and it is expected that these studies will provide indications for further developments.</w:t>
      </w:r>
    </w:p>
    <w:p w14:paraId="13F5E4FD" w14:textId="4D16910C" w:rsidR="00554EFB" w:rsidRPr="00D421A1" w:rsidRDefault="00554EFB" w:rsidP="00554EFB">
      <w:pPr>
        <w:spacing w:line="276" w:lineRule="auto"/>
        <w:jc w:val="both"/>
        <w:rPr>
          <w:rFonts w:ascii="Times" w:hAnsi="Times" w:cs="Arial"/>
          <w:color w:val="1A1A1A"/>
          <w:sz w:val="18"/>
          <w:szCs w:val="18"/>
        </w:rPr>
      </w:pPr>
      <w:r w:rsidRPr="00D421A1">
        <w:rPr>
          <w:rFonts w:ascii="Times" w:hAnsi="Times" w:cs="Arial"/>
          <w:color w:val="1A1A1A"/>
          <w:sz w:val="18"/>
          <w:szCs w:val="18"/>
        </w:rPr>
        <w:t>In general, because of the larger number of available experimental data and of a somewhat simpler chemistry, microscopic properties of the hydrophobic core of lipids are better reproduced than those of their polar counterpart.</w:t>
      </w:r>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&lt;EndNote&gt;&lt;Cite&gt;&lt;Author&gt;Marsh&lt;/Author&gt;&lt;Year&gt;2013&lt;/Year&gt;&lt;RecNum&gt;183&lt;/RecNum&gt;&lt;DisplayText&gt;&lt;style face="superscript"&gt;242, 243&lt;/style&gt;&lt;/DisplayText&gt;&lt;record&gt;&lt;rec-number&gt;183&lt;/rec-number&gt;&lt;foreign-keys&gt;&lt;key app="EN" db-id="02pxvzrwkspp2hexfr15ztab9va2zt52sd9w"&gt;183&lt;/key&gt;&lt;/foreign-keys&gt;&lt;ref-type name="Book"&gt;6&lt;/ref-type&gt;&lt;contributors&gt;&lt;authors&gt;&lt;author&gt;Marsh, D.&lt;/author&gt;&lt;/authors&gt;&lt;/contributors&gt;&lt;titles&gt;&lt;title&gt;Handbook of Lipid Bilayers, Second Edition&lt;/title&gt;&lt;/titles&gt;&lt;dates&gt;&lt;year&gt;2013&lt;/year&gt;&lt;/dates&gt;&lt;publisher&gt;Taylor &amp;amp; Francis&lt;/publisher&gt;&lt;isbn&gt;9781420088335&lt;/isbn&gt;&lt;urls&gt;&lt;related-urls&gt;&lt;url&gt;https://books.google.fr/books?id=JgnLBQAAQBAJ&lt;/url&gt;&lt;/related-urls&gt;&lt;/urls&gt;&lt;/record&gt;&lt;/Cite&gt;&lt;Cite&gt;&lt;Author&gt;Samuli&lt;/Author&gt;&lt;Year&gt;2013&lt;/Year&gt;&lt;RecNum&gt;184&lt;/RecNum&gt;&lt;record&gt;&lt;rec-number&gt;184&lt;/rec-number&gt;&lt;foreign-keys&gt;&lt;key app="EN" db-id="02pxvzrwkspp2hexfr15ztab9va2zt52sd9w"&gt;184&lt;/key&gt;&lt;/foreign-keys&gt;&lt;ref-type name="Journal Article"&gt;17&lt;/ref-type&gt;&lt;contributors&gt;&lt;authors&gt;&lt;author&gt;Ollila O.H. Samuli&lt;/author&gt;&lt;/authors&gt;&lt;/contributors&gt;&lt;titles&gt;&lt;title&gt;Response of the hydrophilic part of lipid membranes to changing conditions – a critical comparison of simulations to experiments&lt;/title&gt;&lt;secondary-title&gt;ArXiv e-prints&lt;/secondary-title&gt;&lt;alt-title&gt;ArXiv e-prints&lt;/alt-title&gt;&lt;/titles&gt;&lt;pages&gt;2131&lt;/pages&gt;&lt;volume&gt;1309&lt;/volume&gt;&lt;dates&gt;&lt;year&gt;2013&lt;/year&gt;&lt;/dates&gt;&lt;urls&gt;&lt;/urls&gt;&lt;/record&gt;&lt;/Cite&gt;&lt;/EndNote&gt;</w:instrText>
      </w:r>
      <w:r w:rsidR="00E91EF1">
        <w:rPr>
          <w:rFonts w:ascii="Times" w:hAnsi="Times" w:cs="Arial"/>
          <w:color w:val="1A1A1A"/>
          <w:sz w:val="18"/>
          <w:szCs w:val="18"/>
        </w:rPr>
        <w:fldChar w:fldCharType="separate"/>
      </w:r>
      <w:hyperlink w:anchor="_ENREF_242" w:tooltip="Marsh, 2013 #183" w:history="1">
        <w:r w:rsidR="00E91EF1" w:rsidRPr="00E91EF1">
          <w:rPr>
            <w:rFonts w:ascii="Times" w:hAnsi="Times" w:cs="Arial"/>
            <w:noProof/>
            <w:color w:val="1A1A1A"/>
            <w:sz w:val="18"/>
            <w:szCs w:val="18"/>
            <w:vertAlign w:val="superscript"/>
          </w:rPr>
          <w:t>242</w:t>
        </w:r>
      </w:hyperlink>
      <w:r w:rsidR="00E91EF1" w:rsidRPr="00E91EF1">
        <w:rPr>
          <w:rFonts w:ascii="Times" w:hAnsi="Times" w:cs="Arial"/>
          <w:noProof/>
          <w:color w:val="1A1A1A"/>
          <w:sz w:val="18"/>
          <w:szCs w:val="18"/>
          <w:vertAlign w:val="superscript"/>
        </w:rPr>
        <w:t xml:space="preserve">, </w:t>
      </w:r>
      <w:hyperlink w:anchor="_ENREF_243" w:tooltip="Samuli, 2013 #184" w:history="1">
        <w:r w:rsidR="00E91EF1" w:rsidRPr="00E91EF1">
          <w:rPr>
            <w:rFonts w:ascii="Times" w:hAnsi="Times" w:cs="Arial"/>
            <w:noProof/>
            <w:color w:val="1A1A1A"/>
            <w:sz w:val="18"/>
            <w:szCs w:val="18"/>
            <w:vertAlign w:val="superscript"/>
          </w:rPr>
          <w:t>243</w:t>
        </w:r>
      </w:hyperlink>
      <w:r w:rsidR="00E91EF1">
        <w:rPr>
          <w:rFonts w:ascii="Times" w:hAnsi="Times" w:cs="Arial"/>
          <w:color w:val="1A1A1A"/>
          <w:sz w:val="18"/>
          <w:szCs w:val="18"/>
        </w:rPr>
        <w:fldChar w:fldCharType="end"/>
      </w:r>
      <w:r w:rsidRPr="00D421A1">
        <w:rPr>
          <w:rFonts w:ascii="Times" w:hAnsi="Times" w:cs="Arial"/>
          <w:color w:val="1A1A1A"/>
          <w:sz w:val="18"/>
          <w:szCs w:val="18"/>
        </w:rPr>
        <w:t xml:space="preserve"> This observation hints at a much larger problem, i.e. the accuracy of lipid force fields in combination with other, independently developed, parameterizations, such as those for water molecules, ions or amino acids.</w:t>
      </w:r>
    </w:p>
    <w:p w14:paraId="5B5E8637" w14:textId="6A82AD1D"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w:hAnsi="Times" w:cs="Arial"/>
          <w:color w:val="1A1A1A"/>
          <w:sz w:val="18"/>
          <w:szCs w:val="18"/>
        </w:rPr>
        <w:t xml:space="preserve">Since each parameterization has intrinsic errors </w:t>
      </w:r>
      <w:r w:rsidRPr="00D421A1">
        <w:rPr>
          <w:rFonts w:ascii="Times" w:hAnsi="Times" w:cs="Arial"/>
          <w:i/>
          <w:color w:val="1A1A1A"/>
          <w:sz w:val="18"/>
          <w:szCs w:val="18"/>
        </w:rPr>
        <w:t>per se</w:t>
      </w:r>
      <w:r w:rsidRPr="00D421A1">
        <w:rPr>
          <w:rFonts w:ascii="Times" w:hAnsi="Times" w:cs="Arial"/>
          <w:color w:val="1A1A1A"/>
          <w:sz w:val="18"/>
          <w:szCs w:val="18"/>
        </w:rPr>
        <w:t xml:space="preserve"> (consider, as an example, the large number of available water models and their associated systematic errors)</w:t>
      </w:r>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&lt;EndNote&gt;&lt;Cite&gt;&lt;Author&gt;Brodsky&lt;/Author&gt;&lt;Year&gt;1996&lt;/Year&gt;&lt;RecNum&gt;185&lt;/RecNum&gt;&lt;DisplayText&gt;&lt;style face="superscript"&gt;244, 245&lt;/style&gt;&lt;/DisplayText&gt;&lt;record&gt;&lt;rec-number&gt;185&lt;/rec-number&gt;&lt;foreign-keys&gt;&lt;key app="EN" db-id="02pxvzrwkspp2hexfr15ztab9va2zt52sd9w"&gt;185&lt;/key&gt;&lt;/foreign-keys&gt;&lt;ref-type name="Journal Article"&gt;17&lt;/ref-type&gt;&lt;contributors&gt;&lt;authors&gt;&lt;author&gt;Brodsky, A.&lt;/author&gt;&lt;/authors&gt;&lt;/contributors&gt;&lt;titles&gt;&lt;title&gt;Is there predictive value in water computer simulations?&lt;/title&gt;&lt;secondary-title&gt;Chemical Physics Letters&lt;/secondary-title&gt;&lt;alt-title&gt;Chem Phys Lett&lt;/alt-title&gt;&lt;/titles&gt;&lt;pages&gt;563-568&lt;/pages&gt;&lt;volume&gt;261&lt;/volume&gt;&lt;number&gt;4-5&lt;/number&gt;&lt;dates&gt;&lt;year&gt;1996&lt;/year&gt;&lt;pub-dates&gt;&lt;date&gt;Oct 25&lt;/date&gt;&lt;/pub-dates&gt;&lt;/dates&gt;&lt;isbn&gt;0009-2614&lt;/isbn&gt;&lt;accession-num&gt;WOS:A1996VP35400028&lt;/accession-num&gt;&lt;urls&gt;&lt;related-urls&gt;&lt;url&gt;&amp;lt;Go to ISI&amp;gt;://WOS:A1996VP35400028&lt;/url&gt;&lt;/related-urls&gt;&lt;/urls&gt;&lt;electronic-resource-num&gt;10.1016/0009-2614(96)00997-9&lt;/electronic-resource-num&gt;&lt;/record&gt;&lt;/Cite&gt;&lt;Cite&gt;&lt;Author&gt;van der Spoel&lt;/Author&gt;&lt;Year&gt;1998&lt;/Year&gt;&lt;RecNum&gt;186&lt;/RecNum&gt;&lt;record&gt;&lt;rec-number&gt;186&lt;/rec-number&gt;&lt;foreign-keys&gt;&lt;key app="EN" db-id="02pxvzrwkspp2hexfr15ztab9va2zt52sd9w"&gt;186&lt;/key&gt;&lt;/foreign-keys&gt;&lt;ref-type name="Journal Article"&gt;17&lt;/ref-type&gt;&lt;contributors&gt;&lt;authors&gt;&lt;author&gt;van der Spoel, David&lt;/author&gt;&lt;author&gt;van Maaren, Paul J&lt;/author&gt;&lt;author&gt;Berendsen, Herman JC&lt;/author&gt;&lt;/authors&gt;&lt;/contributors&gt;&lt;titles&gt;&lt;title&gt;A systematic study of water models for molecular simulation: derivation of water models optimized for use with a reaction field&lt;/title&gt;&lt;secondary-title&gt;The Journal of chemical physics&lt;/secondary-title&gt;&lt;alt-title&gt;J Chem Phys&lt;/alt-title&gt;&lt;/titles&gt;&lt;alt-periodical&gt;&lt;full-title&gt;Journal of Chemical Physics&lt;/full-title&gt;&lt;abbr-1&gt;J Chem Phys&lt;/abbr-1&gt;&lt;/alt-periodical&gt;&lt;pages&gt;10220-10230&lt;/pages&gt;&lt;volume&gt;108&lt;/volume&gt;&lt;number&gt;24&lt;/number&gt;&lt;dates&gt;&lt;year&gt;1998&lt;/year&gt;&lt;/dates&gt;&lt;isbn&gt;0021-9606&lt;/isbn&gt;&lt;urls&gt;&lt;/urls&gt;&lt;/record&gt;&lt;/Cite&gt;&lt;/EndNote&gt;</w:instrText>
      </w:r>
      <w:r w:rsidR="00E91EF1">
        <w:rPr>
          <w:rFonts w:ascii="Times" w:hAnsi="Times" w:cs="Arial"/>
          <w:color w:val="1A1A1A"/>
          <w:sz w:val="18"/>
          <w:szCs w:val="18"/>
        </w:rPr>
        <w:fldChar w:fldCharType="separate"/>
      </w:r>
      <w:hyperlink w:anchor="_ENREF_244" w:tooltip="Brodsky, 1996 #185" w:history="1">
        <w:r w:rsidR="00E91EF1" w:rsidRPr="00E91EF1">
          <w:rPr>
            <w:rFonts w:ascii="Times" w:hAnsi="Times" w:cs="Arial"/>
            <w:noProof/>
            <w:color w:val="1A1A1A"/>
            <w:sz w:val="18"/>
            <w:szCs w:val="18"/>
            <w:vertAlign w:val="superscript"/>
          </w:rPr>
          <w:t>244</w:t>
        </w:r>
      </w:hyperlink>
      <w:r w:rsidR="00E91EF1" w:rsidRPr="00E91EF1">
        <w:rPr>
          <w:rFonts w:ascii="Times" w:hAnsi="Times" w:cs="Arial"/>
          <w:noProof/>
          <w:color w:val="1A1A1A"/>
          <w:sz w:val="18"/>
          <w:szCs w:val="18"/>
          <w:vertAlign w:val="superscript"/>
        </w:rPr>
        <w:t xml:space="preserve">, </w:t>
      </w:r>
      <w:hyperlink w:anchor="_ENREF_245" w:tooltip="van der Spoel, 1998 #186" w:history="1">
        <w:r w:rsidR="00E91EF1" w:rsidRPr="00E91EF1">
          <w:rPr>
            <w:rFonts w:ascii="Times" w:hAnsi="Times" w:cs="Arial"/>
            <w:noProof/>
            <w:color w:val="1A1A1A"/>
            <w:sz w:val="18"/>
            <w:szCs w:val="18"/>
            <w:vertAlign w:val="superscript"/>
          </w:rPr>
          <w:t>245</w:t>
        </w:r>
      </w:hyperlink>
      <w:r w:rsidR="00E91EF1">
        <w:rPr>
          <w:rFonts w:ascii="Times" w:hAnsi="Times" w:cs="Arial"/>
          <w:color w:val="1A1A1A"/>
          <w:sz w:val="18"/>
          <w:szCs w:val="18"/>
        </w:rPr>
        <w:fldChar w:fldCharType="end"/>
      </w:r>
      <w:r w:rsidRPr="00D421A1">
        <w:rPr>
          <w:rFonts w:ascii="Times" w:hAnsi="Times" w:cs="Arial"/>
          <w:color w:val="1A1A1A"/>
          <w:sz w:val="18"/>
          <w:szCs w:val="18"/>
        </w:rPr>
        <w:t xml:space="preserve">, there is no guarantee that combining different force fields will lead to a serendipitous cancellation of errors. As such, membrane properties of the lipid-water interface, </w:t>
      </w:r>
      <w:r w:rsidRPr="00D421A1">
        <w:rPr>
          <w:rFonts w:ascii="Times" w:hAnsi="Times" w:cs="Arial"/>
          <w:i/>
          <w:color w:val="1A1A1A"/>
          <w:sz w:val="18"/>
          <w:szCs w:val="18"/>
        </w:rPr>
        <w:t>i.e.</w:t>
      </w:r>
      <w:r w:rsidRPr="00D421A1">
        <w:rPr>
          <w:rFonts w:ascii="Times" w:hAnsi="Times" w:cs="Arial"/>
          <w:color w:val="1A1A1A"/>
          <w:sz w:val="18"/>
          <w:szCs w:val="18"/>
        </w:rPr>
        <w:t xml:space="preserve"> of the lipid polar heads, will depend significantly on the particular water model used. To </w:t>
      </w:r>
      <w:r w:rsidRPr="00D421A1">
        <w:rPr>
          <w:rFonts w:ascii="Times New Roman" w:hAnsi="Times New Roman" w:cs="Times New Roman"/>
          <w:color w:val="1A1A1A"/>
          <w:sz w:val="18"/>
          <w:szCs w:val="18"/>
        </w:rPr>
        <w:t>partially overcome this problem, each lipid force field is generally developed to work in combination with a specific water model and to counterbalance its pre-existing inaccuracies.</w:t>
      </w:r>
      <w:r w:rsidR="00E91EF1">
        <w:rPr>
          <w:rFonts w:ascii="Times New Roman" w:hAnsi="Times New Roman" w:cs="Times New Roman"/>
          <w:color w:val="1A1A1A"/>
          <w:sz w:val="18"/>
          <w:szCs w:val="18"/>
        </w:rPr>
        <w:fldChar w:fldCharType="begin">
          <w:fldData xml:space="preserve">PEVuZE5vdGU+PENpdGU+PEF1dGhvcj5LbGF1ZGE8L0F1dGhvcj48WWVhcj4yMDEwPC9ZZWFyPjxS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=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PEVuZE5vdGU+PENpdGU+PEF1dGhvcj5LbGF1ZGE8L0F1dGhvcj48WWVhcj4yMDEwPC9ZZWFyPjxS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=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228" w:tooltip="Klauda, 2010 #170" w:history="1">
        <w:r w:rsidR="00E91EF1" w:rsidRPr="00E91EF1">
          <w:rPr>
            <w:rFonts w:ascii="Times New Roman" w:hAnsi="Times New Roman" w:cs="Times New Roman"/>
            <w:noProof/>
            <w:color w:val="1A1A1A"/>
            <w:sz w:val="18"/>
            <w:szCs w:val="18"/>
            <w:vertAlign w:val="superscript"/>
          </w:rPr>
          <w:t>228</w:t>
        </w:r>
      </w:hyperlink>
      <w:r w:rsidR="00E91EF1" w:rsidRPr="00E91EF1">
        <w:rPr>
          <w:rFonts w:ascii="Times New Roman" w:hAnsi="Times New Roman" w:cs="Times New Roman"/>
          <w:noProof/>
          <w:color w:val="1A1A1A"/>
          <w:sz w:val="18"/>
          <w:szCs w:val="18"/>
          <w:vertAlign w:val="superscript"/>
        </w:rPr>
        <w:t xml:space="preserve">, </w:t>
      </w:r>
      <w:hyperlink w:anchor="_ENREF_246" w:tooltip="Pastor, 2011 #188" w:history="1">
        <w:r w:rsidR="00E91EF1" w:rsidRPr="00E91EF1">
          <w:rPr>
            <w:rFonts w:ascii="Times New Roman" w:hAnsi="Times New Roman" w:cs="Times New Roman"/>
            <w:noProof/>
            <w:color w:val="1A1A1A"/>
            <w:sz w:val="18"/>
            <w:szCs w:val="18"/>
            <w:vertAlign w:val="superscript"/>
          </w:rPr>
          <w:t>246</w:t>
        </w:r>
      </w:hyperlink>
      <w:r w:rsidR="00E91EF1">
        <w:rPr>
          <w:rFonts w:ascii="Times New Roman" w:hAnsi="Times New Roman" w:cs="Times New Roman"/>
          <w:color w:val="1A1A1A"/>
          <w:sz w:val="18"/>
          <w:szCs w:val="18"/>
        </w:rPr>
        <w:fldChar w:fldCharType="end"/>
      </w:r>
      <w:r w:rsidRPr="00D421A1">
        <w:rPr>
          <w:rFonts w:ascii="Times New Roman" w:hAnsi="Times New Roman" w:cs="Times New Roman"/>
          <w:color w:val="1A1A1A"/>
          <w:sz w:val="18"/>
          <w:szCs w:val="18"/>
        </w:rPr>
        <w:t xml:space="preserve"> </w:t>
      </w:r>
    </w:p>
    <w:p w14:paraId="544FD0AF" w14:textId="5850DE53"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This approach is suitable for lipid-water interactions</w:t>
      </w:r>
      <w:r w:rsidRPr="00D421A1">
        <w:rPr>
          <w:rFonts w:ascii="Times" w:hAnsi="Times" w:cs="Arial"/>
          <w:color w:val="1A1A1A"/>
          <w:sz w:val="18"/>
          <w:szCs w:val="18"/>
        </w:rPr>
        <w:t xml:space="preserve"> but generates ripple effects when dealing with other molecules such as ions. For example, Na</w:t>
      </w:r>
      <w:r w:rsidRPr="00D421A1">
        <w:rPr>
          <w:rFonts w:ascii="Times" w:hAnsi="Times" w:cs="Arial"/>
          <w:color w:val="1A1A1A"/>
          <w:sz w:val="18"/>
          <w:szCs w:val="18"/>
          <w:vertAlign w:val="superscript"/>
        </w:rPr>
        <w:t>+</w:t>
      </w:r>
      <w:r w:rsidRPr="00D421A1">
        <w:rPr>
          <w:rFonts w:ascii="Times" w:hAnsi="Times" w:cs="Arial"/>
          <w:color w:val="1A1A1A"/>
          <w:sz w:val="18"/>
          <w:szCs w:val="18"/>
        </w:rPr>
        <w:t xml:space="preserve"> ions appear to have a higher binding affinity for membranes in simulations in comparison with experiments for almost all force fields (</w:t>
      </w:r>
      <w:hyperlink r:id="rId23" w:history="1">
        <w:r w:rsidRPr="00D421A1">
          <w:rPr>
            <w:rStyle w:val="Hyperlink"/>
            <w:rFonts w:ascii="Times" w:hAnsi="Times" w:cs="Arial"/>
            <w:sz w:val="18"/>
            <w:szCs w:val="18"/>
          </w:rPr>
          <w:t>http://nmrlipids.blogspot.fr</w:t>
        </w:r>
      </w:hyperlink>
      <w:r w:rsidRPr="00D421A1">
        <w:rPr>
          <w:rFonts w:ascii="Times" w:hAnsi="Times" w:cs="Arial"/>
          <w:color w:val="1A1A1A"/>
          <w:sz w:val="18"/>
          <w:szCs w:val="18"/>
        </w:rPr>
        <w:t>). This may lead to substantial errors in the phase transition temperature of bilayers since ions may promote lipid ordering via their (in this case, excessive) binding</w:t>
      </w:r>
      <w:r w:rsidRPr="00D421A1">
        <w:rPr>
          <w:sz w:val="18"/>
          <w:szCs w:val="18"/>
        </w:rPr>
        <w:t>.</w:t>
      </w:r>
      <w:hyperlink w:anchor="_ENREF_247" w:tooltip="Kandasamy, 2006 #190" w:history="1">
        <w:r w:rsidR="00E91EF1">
          <w:rPr>
            <w:rFonts w:ascii="Times" w:hAnsi="Times" w:cs="Arial"/>
            <w:color w:val="1A1A1A"/>
            <w:sz w:val="18"/>
            <w:szCs w:val="18"/>
          </w:rPr>
          <w:fldChar w:fldCharType="begin">
            <w:fldData xml:space="preserve">PEVuZE5vdGU+PENpdGU+PEF1dGhvcj5LYW5kYXNhbXk8L0F1dGhvcj48WWVhcj4yMDA2PC9ZZWFy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PEVuZE5vdGU+PENpdGU+PEF1dGhvcj5LYW5kYXNhbXk8L0F1dGhvcj48WWVhcj4yMDA2PC9ZZWFy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247-249</w:t>
        </w:r>
        <w:r w:rsidR="00E91EF1">
          <w:rPr>
            <w:rFonts w:ascii="Times" w:hAnsi="Times" w:cs="Arial"/>
            <w:color w:val="1A1A1A"/>
            <w:sz w:val="18"/>
            <w:szCs w:val="18"/>
          </w:rPr>
          <w:fldChar w:fldCharType="end"/>
        </w:r>
      </w:hyperlink>
    </w:p>
    <w:p w14:paraId="1505A836" w14:textId="7E2FF10A"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Even though frequently and willingly neglected, this issue becomes most prominent in the case of MD simulations of protein-membrane interactions. This kind of simulations, that were first reported in the 90’s,</w:t>
      </w:r>
      <w:hyperlink w:anchor="_ENREF_250" w:tooltip="Edholm, 1995 #193"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&lt;EndNote&gt;&lt;Cite&gt;&lt;Author&gt;Edholm&lt;/Author&gt;&lt;Year&gt;1995&lt;/Year&gt;&lt;RecNum&gt;193&lt;/RecNum&gt;&lt;DisplayText&gt;&lt;style face="superscript"&gt;250&lt;/style&gt;&lt;/DisplayText&gt;&lt;record&gt;&lt;rec-number&gt;193&lt;/rec-number&gt;&lt;foreign-keys&gt;&lt;key app="EN" db-id="02pxvzrwkspp2hexfr15ztab9va2zt52sd9w"&gt;193&lt;/key&gt;&lt;/foreign-keys&gt;&lt;ref-type name="Journal Article"&gt;17&lt;/ref-type&gt;&lt;contributors&gt;&lt;authors&gt;&lt;author&gt;Edholm, O.&lt;/author&gt;&lt;author&gt;Berger, O.&lt;/author&gt;&lt;author&gt;Jahnig, F.&lt;/author&gt;&lt;/authors&gt;&lt;/contributors&gt;&lt;auth-address&gt;Max-Planck-Institut fur Biologie, Abteilung Membranbiochemie, Tubingen, Germany.&lt;/auth-address&gt;&lt;titles&gt;&lt;title&gt;Structure and fluctuations of bacteriorhodopsin in the purple membrane: a molecular dynamics study&lt;/title&gt;&lt;secondary-title&gt;J Mol Biol&lt;/secondary-title&gt;&lt;alt-title&gt;J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Biol&lt;/abbr-1&gt;&lt;/alt-periodical&gt;&lt;pages&gt;94-111&lt;/pages&gt;&lt;volume&gt;250&lt;/volume&gt;&lt;number&gt;1&lt;/number&gt;&lt;edition&gt;1995/06/30&lt;/edition&gt;&lt;keywords&gt;&lt;keyword&gt;Amino Acid Sequence&lt;/keyword&gt;&lt;keyword&gt;Amino Acids/chemistry&lt;/keyword&gt;&lt;keyword&gt;Bacteriorhodopsins/*chemistry&lt;/keyword&gt;&lt;keyword&gt;*Computer Simulation&lt;/keyword&gt;&lt;keyword&gt;Lipid Bilayers/chemistry&lt;/keyword&gt;&lt;keyword&gt;*Models, Molecular&lt;/keyword&gt;&lt;keyword&gt;Molecular Sequence Data&lt;/keyword&gt;&lt;keyword&gt;Molecular Structure&lt;/keyword&gt;&lt;keyword&gt;*Protein Conformation&lt;/keyword&gt;&lt;keyword&gt;Purple Membrane/*chemistry&lt;/keyword&gt;&lt;keyword&gt;Water/chemistry&lt;/keyword&gt;&lt;/keywords&gt;&lt;dates&gt;&lt;year&gt;1995&lt;/year&gt;&lt;pub-dates&gt;&lt;date&gt;Jun 30&lt;/date&gt;&lt;/pub-dates&gt;&lt;/dates&gt;&lt;isbn&gt;0022-2836 (Print)&amp;#xD;0022-2836 (Linking)&lt;/isbn&gt;&lt;accession-num&gt;7602600&lt;/accession-num&gt;&lt;urls&gt;&lt;related-urls&gt;&lt;url&gt;http://www.ncbi.nlm.nih.gov/pubmed/7602600&lt;/url&gt;&lt;/related-urls&gt;&lt;/urls&gt;&lt;electronic-resource-num&gt;10.1006/jmbi.1995.0361&lt;/electronic-resource-num&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250</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are nowadays very common.</w:t>
      </w:r>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&lt;EndNote&gt;&lt;Cite&gt;&lt;Author&gt;Klepeis&lt;/Author&gt;&lt;Year&gt;2009&lt;/Year&gt;&lt;RecNum&gt;194&lt;/RecNum&gt;&lt;DisplayText&gt;&lt;style face="superscript"&gt;226, 251&lt;/style&gt;&lt;/DisplayText&gt;&lt;record&gt;&lt;rec-number&gt;194&lt;/rec-number&gt;&lt;foreign-keys&gt;&lt;key app="EN" db-id="02pxvzrwkspp2hexfr15ztab9va2zt52sd9w"&gt;194&lt;/key&gt;&lt;/foreign-keys&gt;&lt;ref-type name="Journal Article"&gt;17&lt;/ref-type&gt;&lt;contributors&gt;&lt;authors&gt;&lt;author&gt;Klepeis, John L&lt;/author&gt;&lt;author&gt;Lindorff-Larsen, Kresten&lt;/author&gt;&lt;author&gt;Dror, Ron O&lt;/author&gt;&lt;author&gt;Shaw, David E&lt;/author&gt;&lt;/authors&gt;&lt;/contributors&gt;&lt;titles&gt;&lt;title&gt;Long-timescale molecular dynamics simulations of protein structure and function&lt;/title&gt;&lt;secondary-title&gt;Current opinion in structural biology&lt;/secondary-title&gt;&lt;alt-title&gt;Curr Opin Struct Biol&lt;/alt-title&gt;&lt;/titles&gt;&lt;pages&gt;120-127&lt;/pages&gt;&lt;volume&gt;19&lt;/volume&gt;&lt;number&gt;2&lt;/number&gt;&lt;dates&gt;&lt;year&gt;2009&lt;/year&gt;&lt;/dates&gt;&lt;isbn&gt;0959-440X&lt;/isbn&gt;&lt;urls&gt;&lt;/urls&gt;&lt;/record&gt;&lt;/Cite&gt;&lt;Cite&gt;&lt;Author&gt;Lindahl&lt;/Author&gt;&lt;Year&gt;2008&lt;/Year&gt;&lt;RecNum&gt;165&lt;/RecNum&gt;&lt;record&gt;&lt;rec-number&gt;165&lt;/rec-number&gt;&lt;foreign-keys&gt;&lt;key app="EN" db-id="02pxvzrwkspp2hexfr15ztab9va2zt52sd9w"&gt;165&lt;/key&gt;&lt;/foreign-keys&gt;&lt;ref-type name="Journal Article"&gt;17&lt;/ref-type&gt;&lt;contributors&gt;&lt;authors&gt;&lt;author&gt;Lindahl, Erik&lt;/author&gt;&lt;author&gt;Sansom, Mark SP&lt;/author&gt;&lt;/authors&gt;&lt;/contributors&gt;&lt;titles&gt;&lt;title&gt;Membrane proteins: molecular dynamics simulations&lt;/title&gt;&lt;secondary-title&gt;Current opinion in structural biology&lt;/secondary-title&gt;&lt;alt-title&gt;Curr Opin Struct Biol&lt;/alt-title&gt;&lt;/titles&gt;&lt;pages&gt;425-431&lt;/pages&gt;&lt;volume&gt;18&lt;/volume&gt;&lt;number&gt;4&lt;/number&gt;&lt;dates&gt;&lt;year&gt;2008&lt;/year&gt;&lt;/dates&gt;&lt;isbn&gt;0959-440X&lt;/isbn&gt;&lt;urls&gt;&lt;/urls&gt;&lt;/record&gt;&lt;/Cite&gt;&lt;/EndNote&gt;</w:instrText>
      </w:r>
      <w:r w:rsidR="00E91EF1">
        <w:rPr>
          <w:rFonts w:ascii="Times New Roman" w:hAnsi="Times New Roman" w:cs="Times New Roman"/>
          <w:color w:val="1A1A1A"/>
          <w:sz w:val="18"/>
          <w:szCs w:val="18"/>
        </w:rPr>
        <w:fldChar w:fldCharType="separate"/>
      </w:r>
      <w:hyperlink w:anchor="_ENREF_226" w:tooltip="Lindahl, 2008 #165" w:history="1">
        <w:r w:rsidR="00E91EF1" w:rsidRPr="00E91EF1">
          <w:rPr>
            <w:rFonts w:ascii="Times New Roman" w:hAnsi="Times New Roman" w:cs="Times New Roman"/>
            <w:noProof/>
            <w:color w:val="1A1A1A"/>
            <w:sz w:val="18"/>
            <w:szCs w:val="18"/>
            <w:vertAlign w:val="superscript"/>
          </w:rPr>
          <w:t>226</w:t>
        </w:r>
      </w:hyperlink>
      <w:r w:rsidR="00E91EF1" w:rsidRPr="00E91EF1">
        <w:rPr>
          <w:rFonts w:ascii="Times New Roman" w:hAnsi="Times New Roman" w:cs="Times New Roman"/>
          <w:noProof/>
          <w:color w:val="1A1A1A"/>
          <w:sz w:val="18"/>
          <w:szCs w:val="18"/>
          <w:vertAlign w:val="superscript"/>
        </w:rPr>
        <w:t xml:space="preserve">, </w:t>
      </w:r>
      <w:hyperlink w:anchor="_ENREF_251" w:tooltip="Klepeis, 2009 #194" w:history="1">
        <w:r w:rsidR="00E91EF1" w:rsidRPr="00E91EF1">
          <w:rPr>
            <w:rFonts w:ascii="Times New Roman" w:hAnsi="Times New Roman" w:cs="Times New Roman"/>
            <w:noProof/>
            <w:color w:val="1A1A1A"/>
            <w:sz w:val="18"/>
            <w:szCs w:val="18"/>
            <w:vertAlign w:val="superscript"/>
          </w:rPr>
          <w:t>251</w:t>
        </w:r>
      </w:hyperlink>
      <w:r w:rsidR="00E91EF1">
        <w:rPr>
          <w:rFonts w:ascii="Times New Roman" w:hAnsi="Times New Roman" w:cs="Times New Roman"/>
          <w:color w:val="1A1A1A"/>
          <w:sz w:val="18"/>
          <w:szCs w:val="18"/>
        </w:rPr>
        <w:fldChar w:fldCharType="end"/>
      </w:r>
      <w:r w:rsidRPr="00D421A1">
        <w:rPr>
          <w:rFonts w:ascii="Times New Roman" w:hAnsi="Times New Roman" w:cs="Times New Roman"/>
          <w:color w:val="1A1A1A"/>
          <w:sz w:val="18"/>
          <w:szCs w:val="18"/>
        </w:rPr>
        <w:t xml:space="preserve"> Yet, both the compatibility and accuracy of MD simulations using different lipid and protein force fields has been rarely thoroughly investigated,</w:t>
      </w:r>
      <w:hyperlink w:anchor="_ENREF_252" w:tooltip="Paloncyova, 2014 #195"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&lt;EndNote&gt;&lt;Cite&gt;&lt;Author&gt;Paloncyova&lt;/Author&gt;&lt;Year&gt;2014&lt;/Year&gt;&lt;RecNum&gt;195&lt;/RecNum&gt;&lt;DisplayText&gt;&lt;style face="superscript"&gt;252&lt;/style&gt;&lt;/DisplayText&gt;&lt;record&gt;&lt;rec-number&gt;195&lt;/rec-number&gt;&lt;foreign-keys&gt;&lt;key app="EN" db-id="02pxvzrwkspp2hexfr15ztab9va2zt52sd9w"&gt;195&lt;/key&gt;&lt;/foreign-keys&gt;&lt;ref-type name="Journal Article"&gt;17&lt;/ref-type&gt;&lt;contributors&gt;&lt;authors&gt;&lt;author&gt;Paloncyova, M.&lt;/author&gt;&lt;author&gt;Fabre, G.&lt;/author&gt;&lt;author&gt;DeVane, R. H.&lt;/author&gt;&lt;author&gt;Trouillas, P.&lt;/author&gt;&lt;author&gt;Berka, K.&lt;/author&gt;&lt;author&gt;Otyepka, M.&lt;/author&gt;&lt;/authors&gt;&lt;/contributors&gt;&lt;titles&gt;&lt;title&gt;Benchmarking of Force Fields for Molecule-Membrane Interactions&lt;/title&gt;&lt;secondary-title&gt;Journal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4143-4151&lt;/pages&gt;&lt;volume&gt;10&lt;/volume&gt;&lt;number&gt;9&lt;/number&gt;&lt;dates&gt;&lt;year&gt;2014&lt;/year&gt;&lt;pub-dates&gt;&lt;date&gt;Sep&lt;/date&gt;&lt;/pub-dates&gt;&lt;/dates&gt;&lt;urls&gt;&lt;/urls&gt;&lt;electronic-resource-num&gt;10.1021/ct500419b&lt;/electronic-resource-num&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252</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mostly due to the huge sampling required to converge free energies in such complex systems. </w:t>
      </w:r>
    </w:p>
    <w:p w14:paraId="1512E2E8" w14:textId="5BE04B6F" w:rsidR="00554EFB" w:rsidRPr="00D421A1" w:rsidRDefault="00554EFB" w:rsidP="00554EFB">
      <w:pPr>
        <w:spacing w:line="276" w:lineRule="auto"/>
        <w:jc w:val="both"/>
        <w:rPr>
          <w:rFonts w:ascii="Times New Roman" w:hAnsi="Times New Roman" w:cs="Times New Roman"/>
          <w:sz w:val="18"/>
          <w:szCs w:val="18"/>
        </w:rPr>
      </w:pPr>
      <w:r w:rsidRPr="00D421A1">
        <w:rPr>
          <w:rFonts w:ascii="Times New Roman" w:hAnsi="Times New Roman" w:cs="Times New Roman"/>
          <w:color w:val="1A1A1A"/>
          <w:sz w:val="18"/>
          <w:szCs w:val="18"/>
        </w:rPr>
        <w:t>Beyond the obvious choice of mixing force fields with similar parameterization strategies (i.e. CHARMM lipids with CHARMM proteins or AMBER lipids with AMBER proteins) some mixed combinations have been suggested (such as OPLS</w:t>
      </w:r>
      <w:hyperlink w:anchor="_ENREF_253" w:tooltip="Tieleman, 2006 #196"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&lt;EndNote&gt;&lt;Cite&gt;&lt;Author&gt;Tieleman&lt;/Author&gt;&lt;Year&gt;2006&lt;/Year&gt;&lt;RecNum&gt;196&lt;/RecNum&gt;&lt;DisplayText&gt;&lt;style face="superscript"&gt;253&lt;/style&gt;&lt;/DisplayText&gt;&lt;record&gt;&lt;rec-number&gt;196&lt;/rec-number&gt;&lt;foreign-keys&gt;&lt;key app="EN" db-id="02pxvzrwkspp2hexfr15ztab9va2zt52sd9w"&gt;196&lt;/key&gt;&lt;/foreign-keys&gt;&lt;ref-type name="Journal Article"&gt;17&lt;/ref-type&gt;&lt;contributors&gt;&lt;authors&gt;&lt;author&gt;Tieleman, D Peter&lt;/author&gt;&lt;author&gt;MacCallum, Justin L&lt;/author&gt;&lt;author&gt;Ash, Walter L&lt;/author&gt;&lt;author&gt;Kandt, Christian&lt;/author&gt;&lt;author&gt;Xu, Zhitao&lt;/author&gt;&lt;author&gt;Monticelli, Luca&lt;/author&gt;&lt;/authors&gt;&lt;/contributors&gt;&lt;titles&gt;&lt;title&gt;Membrane protein simulations with a united-atom lipid and all-atom protein model: lipid–protein interactions, side chain transfer free energies and model proteins&lt;/title&gt;&lt;secondary-title&gt;Journal of Physics: Condensed Matter&lt;/secondary-title&gt;&lt;alt-title&gt;J Phys-Condens Matter&lt;/alt-title&gt;&lt;/titles&gt;&lt;pages&gt;S1221&lt;/pages&gt;&lt;volume&gt;18&lt;/volume&gt;&lt;number&gt;28&lt;/number&gt;&lt;dates&gt;&lt;year&gt;2006&lt;/year&gt;&lt;/dates&gt;&lt;isbn&gt;0953-8984&lt;/isbn&gt;&lt;urls&gt;&lt;/urls&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253</w:t>
        </w:r>
        <w:r w:rsidR="00E91EF1">
          <w:rPr>
            <w:rFonts w:ascii="Times New Roman" w:hAnsi="Times New Roman" w:cs="Times New Roman"/>
            <w:color w:val="1A1A1A"/>
            <w:sz w:val="18"/>
            <w:szCs w:val="18"/>
          </w:rPr>
          <w:fldChar w:fldCharType="end"/>
        </w:r>
      </w:hyperlink>
      <w:r w:rsidR="00CF293F">
        <w:rPr>
          <w:rFonts w:ascii="Times New Roman" w:hAnsi="Times New Roman" w:cs="Times New Roman"/>
          <w:color w:val="1A1A1A"/>
          <w:sz w:val="18"/>
          <w:szCs w:val="18"/>
        </w:rPr>
        <w:t xml:space="preserve"> or AMBER protein</w:t>
      </w:r>
      <w:r w:rsidR="00CF293F" w:rsidRPr="00D421A1">
        <w:rPr>
          <w:rFonts w:ascii="Times New Roman" w:hAnsi="Times New Roman" w:cs="Times New Roman"/>
          <w:color w:val="1A1A1A"/>
          <w:sz w:val="18"/>
          <w:szCs w:val="18"/>
        </w:rPr>
        <w:t>s</w:t>
      </w:r>
      <w:hyperlink w:anchor="_ENREF_254" w:tooltip="Cordomí, 2012 #197" w:history="1">
        <w:r w:rsidR="00CF293F">
          <w:rPr>
            <w:rFonts w:ascii="Times New Roman" w:hAnsi="Times New Roman" w:cs="Times New Roman"/>
            <w:sz w:val="18"/>
            <w:szCs w:val="18"/>
          </w:rPr>
          <w:fldChar w:fldCharType="begin"/>
        </w:r>
        <w:r w:rsidR="00CF293F">
          <w:rPr>
            <w:rFonts w:ascii="Times New Roman" w:hAnsi="Times New Roman" w:cs="Times New Roman"/>
            <w:sz w:val="18"/>
            <w:szCs w:val="18"/>
          </w:rPr>
          <w:instrText xml:space="preserve"> ADDIN EN.CITE &lt;EndNote&gt;&lt;Cite&gt;&lt;Author&gt;Cordomí&lt;/Author&gt;&lt;Year&gt;2012&lt;/Year&gt;&lt;RecNum&gt;197&lt;/RecNum&gt;&lt;DisplayText&gt;&lt;style face="superscript"&gt;254&lt;/style&gt;&lt;/DisplayText&gt;&lt;record&gt;&lt;rec-number&gt;197&lt;/rec-number&gt;&lt;foreign-keys&gt;&lt;key app="EN" db-id="02pxvzrwkspp2hexfr15ztab9va2zt52sd9w"&gt;197&lt;/key&gt;&lt;/foreign-keys&gt;&lt;ref-type name="Journal Article"&gt;17&lt;/ref-type&gt;&lt;contributors&gt;&lt;authors&gt;&lt;author&gt;Cordomí, Arnau&lt;/author&gt;&lt;author&gt;Caltabiano, Gianluigi&lt;/author&gt;&lt;author&gt;Pardo, Leonardo&lt;/author&gt;&lt;/authors&gt;&lt;/contributors&gt;&lt;titles&gt;&lt;title&gt;Membrane protein simulations using AMBER force field and Berger lipid parameters&lt;/title&gt;&lt;secondary-title&gt;Journal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948-958&lt;/pages&gt;&lt;volume&gt;8&lt;/volume&gt;&lt;number&gt;3&lt;/number&gt;&lt;dates&gt;&lt;year&gt;2012&lt;/year&gt;&lt;/dates&gt;&lt;isbn&gt;1549-9618&lt;/isbn&gt;&lt;urls&gt;&lt;/urls&gt;&lt;/record&gt;&lt;/Cite&gt;&lt;/EndNote&gt;</w:instrText>
        </w:r>
        <w:r w:rsidR="00CF293F">
          <w:rPr>
            <w:rFonts w:ascii="Times New Roman" w:hAnsi="Times New Roman" w:cs="Times New Roman"/>
            <w:sz w:val="18"/>
            <w:szCs w:val="18"/>
          </w:rPr>
          <w:fldChar w:fldCharType="separate"/>
        </w:r>
        <w:r w:rsidR="00CF293F" w:rsidRPr="00E91EF1">
          <w:rPr>
            <w:rFonts w:ascii="Times New Roman" w:hAnsi="Times New Roman" w:cs="Times New Roman"/>
            <w:noProof/>
            <w:sz w:val="18"/>
            <w:szCs w:val="18"/>
            <w:vertAlign w:val="superscript"/>
          </w:rPr>
          <w:t>254</w:t>
        </w:r>
        <w:r w:rsidR="00CF293F">
          <w:rPr>
            <w:rFonts w:ascii="Times New Roman" w:hAnsi="Times New Roman" w:cs="Times New Roman"/>
            <w:sz w:val="18"/>
            <w:szCs w:val="18"/>
          </w:rPr>
          <w:fldChar w:fldCharType="end"/>
        </w:r>
      </w:hyperlink>
      <w:r w:rsidR="00CF293F">
        <w:rPr>
          <w:rFonts w:ascii="Times New Roman" w:hAnsi="Times New Roman" w:cs="Times New Roman"/>
          <w:sz w:val="18"/>
          <w:szCs w:val="18"/>
        </w:rPr>
        <w:t xml:space="preserve"> </w:t>
      </w:r>
      <w:r w:rsidRPr="00D421A1">
        <w:rPr>
          <w:rFonts w:ascii="Times New Roman" w:hAnsi="Times New Roman" w:cs="Times New Roman"/>
          <w:color w:val="1A1A1A"/>
          <w:sz w:val="18"/>
          <w:szCs w:val="18"/>
        </w:rPr>
        <w:t>with Berger lipid</w:t>
      </w:r>
      <w:r w:rsidR="00CF293F">
        <w:rPr>
          <w:rFonts w:ascii="Times New Roman" w:hAnsi="Times New Roman" w:cs="Times New Roman"/>
          <w:color w:val="1A1A1A"/>
          <w:sz w:val="18"/>
          <w:szCs w:val="18"/>
        </w:rPr>
        <w:t>s)</w:t>
      </w:r>
      <w:r w:rsidRPr="00D421A1">
        <w:rPr>
          <w:rFonts w:ascii="Times New Roman" w:hAnsi="Times New Roman" w:cs="Times New Roman"/>
          <w:color w:val="1A1A1A"/>
          <w:sz w:val="18"/>
          <w:szCs w:val="18"/>
        </w:rPr>
        <w:t>. Recent works wishing to estimate the translocation free energy of individual peptides into model lipid bilayers appear the most promising avenue to gain insight into this issue, but published results appear somewhat contradictory so far.</w:t>
      </w:r>
      <w:hyperlink w:anchor="_ENREF_255" w:tooltip="Cardenas, 2015 #201" w:history="1">
        <w:r w:rsidR="00E91EF1">
          <w:rPr>
            <w:rFonts w:ascii="Times New Roman" w:hAnsi="Times New Roman" w:cs="Times New Roman"/>
            <w:sz w:val="18"/>
            <w:szCs w:val="18"/>
          </w:rPr>
          <w:fldChar w:fldCharType="begin">
            <w:fldData xml:space="preserve">PEVuZE5vdGU+PENpdGU+PEF1dGhvcj5DYXJkZW5hczwvQXV0aG9yPjxZZWFyPjIwMTU8L1llYXI+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PEVuZE5vdGU+PENpdGU+PEF1dGhvcj5DYXJkZW5hczwvQXV0aG9yPjxZZWFyPjIwMTU8L1llYXI+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255-259</w:t>
        </w:r>
        <w:r w:rsidR="00E91EF1">
          <w:rPr>
            <w:rFonts w:ascii="Times New Roman" w:hAnsi="Times New Roman" w:cs="Times New Roman"/>
            <w:sz w:val="18"/>
            <w:szCs w:val="18"/>
          </w:rPr>
          <w:fldChar w:fldCharType="end"/>
        </w:r>
      </w:hyperlink>
    </w:p>
    <w:p w14:paraId="1097961B"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In summary, MD simulations of lipid assemblies are nowadays an established tool that can provide remarkable insights into the molecular structure and dynamics of model membranes. Even though some limitations persist, their ability to reproduce experimental data on membrane properties is truly amazing. Most importantly, the remaining drawbacks are under intense scrutiny, suggesting that future developments will lead to further improvements in their accuracy. In this context, the most challenging area appears </w:t>
      </w:r>
      <w:r w:rsidRPr="00D421A1">
        <w:rPr>
          <w:rFonts w:ascii="Times New Roman" w:hAnsi="Times New Roman" w:cs="Times New Roman"/>
          <w:color w:val="1A1A1A"/>
          <w:sz w:val="18"/>
          <w:szCs w:val="18"/>
        </w:rPr>
        <w:lastRenderedPageBreak/>
        <w:t xml:space="preserve">to be that of protein-membrane interactions, a field that will probably remain the most significant application area for atomistic simulations of lipid assemblies. </w:t>
      </w:r>
    </w:p>
    <w:p w14:paraId="226649A6" w14:textId="77777777" w:rsidR="0037395D" w:rsidRPr="00D421A1" w:rsidRDefault="0037395D" w:rsidP="004E6E37">
      <w:pPr>
        <w:spacing w:line="276" w:lineRule="auto"/>
        <w:jc w:val="both"/>
        <w:rPr>
          <w:rFonts w:ascii="Times New Roman" w:hAnsi="Times New Roman" w:cs="Times New Roman"/>
          <w:sz w:val="18"/>
          <w:szCs w:val="18"/>
        </w:rPr>
      </w:pPr>
    </w:p>
    <w:p w14:paraId="492435DA" w14:textId="77777777" w:rsidR="00020241" w:rsidRPr="00D421A1" w:rsidRDefault="00020241" w:rsidP="00554EFB">
      <w:pPr>
        <w:spacing w:line="276" w:lineRule="auto"/>
        <w:jc w:val="both"/>
        <w:rPr>
          <w:rFonts w:ascii="Times New Roman" w:hAnsi="Times New Roman" w:cs="Times New Roman"/>
          <w:sz w:val="18"/>
          <w:szCs w:val="18"/>
        </w:rPr>
      </w:pPr>
    </w:p>
    <w:p w14:paraId="0D32D027" w14:textId="77777777" w:rsidR="00554EFB" w:rsidRPr="00D421A1" w:rsidRDefault="00554EFB" w:rsidP="00554EFB">
      <w:pPr>
        <w:pStyle w:val="05BHeading"/>
      </w:pPr>
      <w:r w:rsidRPr="00D421A1">
        <w:t xml:space="preserve">4.3 Coarse-grained models </w:t>
      </w:r>
    </w:p>
    <w:p w14:paraId="7168277B" w14:textId="77777777" w:rsidR="00554EFB" w:rsidRPr="00D421A1" w:rsidRDefault="00554EFB" w:rsidP="00554EFB">
      <w:pPr>
        <w:spacing w:line="276" w:lineRule="auto"/>
        <w:jc w:val="both"/>
        <w:rPr>
          <w:rFonts w:ascii="Times" w:hAnsi="Times" w:cs="Arial"/>
          <w:color w:val="1A1A1A"/>
          <w:sz w:val="18"/>
          <w:szCs w:val="18"/>
        </w:rPr>
      </w:pPr>
    </w:p>
    <w:p w14:paraId="43BF862E" w14:textId="0A7D1D9C"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Remarkable progress in both software and hardware has allowed expanding the time-scales for atomistic MD simulations of membranes by four orders of magnitude in two decades, from the hundreds of picoseconds reported in the first studies of fully solvated phospholipid bilayers,</w:t>
      </w:r>
      <w:hyperlink w:anchor="_ENREF_210" w:tooltip="Bassolino-Klimas, 1993 #155" w:history="1">
        <w:r w:rsidR="00E91EF1">
          <w:rPr>
            <w:rFonts w:ascii="Times New Roman" w:hAnsi="Times New Roman" w:cs="Times New Roman"/>
            <w:color w:val="1A1A1A"/>
            <w:sz w:val="18"/>
            <w:szCs w:val="18"/>
          </w:rPr>
          <w:fldChar w:fldCharType="begin">
            <w:fldData xml:space="preserve">PEVuZE5vdGU+PENpdGU+PEF1dGhvcj5CYXNzb2xpbm8tS2xpbWFzPC9BdXRob3I+PFllYXI+MTk5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PEVuZE5vdGU+PENpdGU+PEF1dGhvcj5CYXNzb2xpbm8tS2xpbWFzPC9BdXRob3I+PFllYXI+MTk5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210-217</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up to microseconds in current simulations.</w:t>
      </w:r>
      <w:r w:rsidR="00E91EF1">
        <w:rPr>
          <w:rFonts w:ascii="Times New Roman" w:hAnsi="Times New Roman" w:cs="Times New Roman"/>
          <w:color w:val="1A1A1A"/>
          <w:sz w:val="18"/>
          <w:szCs w:val="18"/>
        </w:rPr>
        <w:fldChar w:fldCharType="begin">
          <w:fldData xml:space="preserve">PEVuZE5vdGU+PENpdGU+PEF1dGhvcj5CdXJnPC9BdXRob3I+PFllYXI+MjAxNTwvWWVhcj48UmVj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PEVuZE5vdGU+PENpdGU+PEF1dGhvcj5CdXJnPC9BdXRob3I+PFllYXI+MjAxNTwvWWVhcj48UmVj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93" w:tooltip="Dror, 2013 #88" w:history="1">
        <w:r w:rsidR="00E91EF1" w:rsidRPr="00E91EF1">
          <w:rPr>
            <w:rFonts w:ascii="Times New Roman" w:hAnsi="Times New Roman" w:cs="Times New Roman"/>
            <w:noProof/>
            <w:color w:val="1A1A1A"/>
            <w:sz w:val="18"/>
            <w:szCs w:val="18"/>
            <w:vertAlign w:val="superscript"/>
          </w:rPr>
          <w:t>93</w:t>
        </w:r>
      </w:hyperlink>
      <w:r w:rsidR="00E91EF1" w:rsidRPr="00E91EF1">
        <w:rPr>
          <w:rFonts w:ascii="Times New Roman" w:hAnsi="Times New Roman" w:cs="Times New Roman"/>
          <w:noProof/>
          <w:color w:val="1A1A1A"/>
          <w:sz w:val="18"/>
          <w:szCs w:val="18"/>
          <w:vertAlign w:val="superscript"/>
        </w:rPr>
        <w:t xml:space="preserve">, </w:t>
      </w:r>
      <w:hyperlink w:anchor="_ENREF_94" w:tooltip="Nygaard, 2013 #89" w:history="1">
        <w:r w:rsidR="00E91EF1" w:rsidRPr="00E91EF1">
          <w:rPr>
            <w:rFonts w:ascii="Times New Roman" w:hAnsi="Times New Roman" w:cs="Times New Roman"/>
            <w:noProof/>
            <w:color w:val="1A1A1A"/>
            <w:sz w:val="18"/>
            <w:szCs w:val="18"/>
            <w:vertAlign w:val="superscript"/>
          </w:rPr>
          <w:t>94</w:t>
        </w:r>
      </w:hyperlink>
      <w:r w:rsidR="00E91EF1" w:rsidRPr="00E91EF1">
        <w:rPr>
          <w:rFonts w:ascii="Times New Roman" w:hAnsi="Times New Roman" w:cs="Times New Roman"/>
          <w:noProof/>
          <w:color w:val="1A1A1A"/>
          <w:sz w:val="18"/>
          <w:szCs w:val="18"/>
          <w:vertAlign w:val="superscript"/>
        </w:rPr>
        <w:t xml:space="preserve">, </w:t>
      </w:r>
      <w:hyperlink w:anchor="_ENREF_260" w:tooltip="Burg, 2015 #204" w:history="1">
        <w:r w:rsidR="00E91EF1" w:rsidRPr="00E91EF1">
          <w:rPr>
            <w:rFonts w:ascii="Times New Roman" w:hAnsi="Times New Roman" w:cs="Times New Roman"/>
            <w:noProof/>
            <w:color w:val="1A1A1A"/>
            <w:sz w:val="18"/>
            <w:szCs w:val="18"/>
            <w:vertAlign w:val="superscript"/>
          </w:rPr>
          <w:t>260</w:t>
        </w:r>
      </w:hyperlink>
      <w:r w:rsidR="00E91EF1" w:rsidRPr="00E91EF1">
        <w:rPr>
          <w:rFonts w:ascii="Times New Roman" w:hAnsi="Times New Roman" w:cs="Times New Roman"/>
          <w:noProof/>
          <w:color w:val="1A1A1A"/>
          <w:sz w:val="18"/>
          <w:szCs w:val="18"/>
          <w:vertAlign w:val="superscript"/>
        </w:rPr>
        <w:t xml:space="preserve">, </w:t>
      </w:r>
      <w:hyperlink w:anchor="_ENREF_261" w:tooltip="Hong, 2014 #203" w:history="1">
        <w:r w:rsidR="00E91EF1" w:rsidRPr="00E91EF1">
          <w:rPr>
            <w:rFonts w:ascii="Times New Roman" w:hAnsi="Times New Roman" w:cs="Times New Roman"/>
            <w:noProof/>
            <w:color w:val="1A1A1A"/>
            <w:sz w:val="18"/>
            <w:szCs w:val="18"/>
            <w:vertAlign w:val="superscript"/>
          </w:rPr>
          <w:t>261</w:t>
        </w:r>
      </w:hyperlink>
      <w:r w:rsidR="00E91EF1">
        <w:rPr>
          <w:rFonts w:ascii="Times New Roman" w:hAnsi="Times New Roman" w:cs="Times New Roman"/>
          <w:color w:val="1A1A1A"/>
          <w:sz w:val="18"/>
          <w:szCs w:val="18"/>
        </w:rPr>
        <w:fldChar w:fldCharType="end"/>
      </w:r>
      <w:r w:rsidRPr="00D421A1">
        <w:rPr>
          <w:rFonts w:ascii="Times New Roman" w:hAnsi="Times New Roman" w:cs="Times New Roman"/>
          <w:color w:val="1A1A1A"/>
          <w:sz w:val="18"/>
          <w:szCs w:val="18"/>
        </w:rPr>
        <w:t xml:space="preserve"> </w:t>
      </w:r>
    </w:p>
    <w:p w14:paraId="258B6D27" w14:textId="531E4262"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On the other hand, the lateral dimensions of MD simulations of lipid bilayers h</w:t>
      </w:r>
      <w:r w:rsidR="009C629B" w:rsidRPr="00D421A1">
        <w:rPr>
          <w:rFonts w:ascii="Times New Roman" w:hAnsi="Times New Roman" w:cs="Times New Roman"/>
          <w:color w:val="1A1A1A"/>
          <w:sz w:val="18"/>
          <w:szCs w:val="18"/>
        </w:rPr>
        <w:t xml:space="preserve">ave only </w:t>
      </w:r>
      <w:r w:rsidRPr="00D421A1">
        <w:rPr>
          <w:rFonts w:ascii="Times New Roman" w:hAnsi="Times New Roman" w:cs="Times New Roman"/>
          <w:color w:val="1A1A1A"/>
          <w:sz w:val="18"/>
          <w:szCs w:val="18"/>
        </w:rPr>
        <w:t>marginally increased, remaining confined to box sizes of approximately 10 x 10 nanometres. This limitation not only prevents investigating large-scale membrane remodelling phenomena that are crucial in cellular processes but it also does not permit a direct comparison between atomistic bottom-up numerical simulations and those continuum theories that had been historically so successful in investigating membrane properties at larger scales.</w:t>
      </w:r>
    </w:p>
    <w:p w14:paraId="70E72DDB" w14:textId="160CAD1C"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To overcome this shortcoming of atomistic simulations, and in order to retain sufficient chemical accuracy in the description of </w:t>
      </w:r>
      <w:proofErr w:type="spellStart"/>
      <w:r w:rsidRPr="00D421A1">
        <w:rPr>
          <w:rFonts w:ascii="Times New Roman" w:hAnsi="Times New Roman" w:cs="Times New Roman"/>
          <w:color w:val="1A1A1A"/>
          <w:sz w:val="18"/>
          <w:szCs w:val="18"/>
        </w:rPr>
        <w:t>mesoscopic</w:t>
      </w:r>
      <w:proofErr w:type="spellEnd"/>
      <w:r w:rsidRPr="00D421A1">
        <w:rPr>
          <w:rFonts w:ascii="Times New Roman" w:hAnsi="Times New Roman" w:cs="Times New Roman"/>
          <w:color w:val="1A1A1A"/>
          <w:sz w:val="18"/>
          <w:szCs w:val="18"/>
        </w:rPr>
        <w:t xml:space="preserve"> membrane properties, coarse-grain MD simulations have been extensively developed in the last two decades, and they have proven to be remarkably successful towards the investigation of multiple crucial membrane-mediated cellular phenomena.</w:t>
      </w:r>
      <w:r w:rsidR="00E91EF1">
        <w:rPr>
          <w:rFonts w:ascii="Times New Roman" w:hAnsi="Times New Roman" w:cs="Times New Roman"/>
          <w:color w:val="1A1A1A"/>
          <w:sz w:val="18"/>
          <w:szCs w:val="18"/>
        </w:rPr>
        <w:fldChar w:fldCharType="begin">
          <w:fldData xml:space="preserve">PEVuZE5vdGU+PENpdGU+PEF1dGhvcj5CZW5udW48L0F1dGhvcj48WWVhcj4yMDA5PC9ZZWFyPjxS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PEVuZE5vdGU+PENpdGU+PEF1dGhvcj5CZW5udW48L0F1dGhvcj48WWVhcj4yMDA5PC9ZZWFyPjxS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40" w:tooltip="Bennun, 2009 #45" w:history="1">
        <w:r w:rsidR="00E91EF1" w:rsidRPr="00E91EF1">
          <w:rPr>
            <w:rFonts w:ascii="Times New Roman" w:hAnsi="Times New Roman" w:cs="Times New Roman"/>
            <w:noProof/>
            <w:color w:val="1A1A1A"/>
            <w:sz w:val="18"/>
            <w:szCs w:val="18"/>
            <w:vertAlign w:val="superscript"/>
          </w:rPr>
          <w:t>40</w:t>
        </w:r>
      </w:hyperlink>
      <w:r w:rsidR="00E91EF1" w:rsidRPr="00E91EF1">
        <w:rPr>
          <w:rFonts w:ascii="Times New Roman" w:hAnsi="Times New Roman" w:cs="Times New Roman"/>
          <w:noProof/>
          <w:color w:val="1A1A1A"/>
          <w:sz w:val="18"/>
          <w:szCs w:val="18"/>
          <w:vertAlign w:val="superscript"/>
        </w:rPr>
        <w:t xml:space="preserve">, </w:t>
      </w:r>
      <w:hyperlink w:anchor="_ENREF_50" w:tooltip="Saiz, 2002 #41" w:history="1">
        <w:r w:rsidR="00E91EF1" w:rsidRPr="00E91EF1">
          <w:rPr>
            <w:rFonts w:ascii="Times New Roman" w:hAnsi="Times New Roman" w:cs="Times New Roman"/>
            <w:noProof/>
            <w:color w:val="1A1A1A"/>
            <w:sz w:val="18"/>
            <w:szCs w:val="18"/>
            <w:vertAlign w:val="superscript"/>
          </w:rPr>
          <w:t>50</w:t>
        </w:r>
      </w:hyperlink>
      <w:r w:rsidR="00E91EF1" w:rsidRPr="00E91EF1">
        <w:rPr>
          <w:rFonts w:ascii="Times New Roman" w:hAnsi="Times New Roman" w:cs="Times New Roman"/>
          <w:noProof/>
          <w:color w:val="1A1A1A"/>
          <w:sz w:val="18"/>
          <w:szCs w:val="18"/>
          <w:vertAlign w:val="superscript"/>
        </w:rPr>
        <w:t xml:space="preserve">, </w:t>
      </w:r>
      <w:hyperlink w:anchor="_ENREF_53" w:tooltip="Shinoda, 2012 #47" w:history="1">
        <w:r w:rsidR="00E91EF1" w:rsidRPr="00E91EF1">
          <w:rPr>
            <w:rFonts w:ascii="Times New Roman" w:hAnsi="Times New Roman" w:cs="Times New Roman"/>
            <w:noProof/>
            <w:color w:val="1A1A1A"/>
            <w:sz w:val="18"/>
            <w:szCs w:val="18"/>
            <w:vertAlign w:val="superscript"/>
          </w:rPr>
          <w:t>53</w:t>
        </w:r>
      </w:hyperlink>
      <w:r w:rsidR="00E91EF1" w:rsidRPr="00E91EF1">
        <w:rPr>
          <w:rFonts w:ascii="Times New Roman" w:hAnsi="Times New Roman" w:cs="Times New Roman"/>
          <w:noProof/>
          <w:color w:val="1A1A1A"/>
          <w:sz w:val="18"/>
          <w:szCs w:val="18"/>
          <w:vertAlign w:val="superscript"/>
        </w:rPr>
        <w:t xml:space="preserve">, </w:t>
      </w:r>
      <w:hyperlink w:anchor="_ENREF_61" w:tooltip="Marrink, 2013 #54" w:history="1">
        <w:r w:rsidR="00E91EF1" w:rsidRPr="00E91EF1">
          <w:rPr>
            <w:rFonts w:ascii="Times New Roman" w:hAnsi="Times New Roman" w:cs="Times New Roman"/>
            <w:noProof/>
            <w:color w:val="1A1A1A"/>
            <w:sz w:val="18"/>
            <w:szCs w:val="18"/>
            <w:vertAlign w:val="superscript"/>
          </w:rPr>
          <w:t>61</w:t>
        </w:r>
      </w:hyperlink>
      <w:r w:rsidR="00E91EF1" w:rsidRPr="00E91EF1">
        <w:rPr>
          <w:rFonts w:ascii="Times New Roman" w:hAnsi="Times New Roman" w:cs="Times New Roman"/>
          <w:noProof/>
          <w:color w:val="1A1A1A"/>
          <w:sz w:val="18"/>
          <w:szCs w:val="18"/>
          <w:vertAlign w:val="superscript"/>
        </w:rPr>
        <w:t xml:space="preserve">, </w:t>
      </w:r>
      <w:hyperlink w:anchor="_ENREF_262" w:tooltip="Shillcock, 2006 #205" w:history="1">
        <w:r w:rsidR="00E91EF1" w:rsidRPr="00E91EF1">
          <w:rPr>
            <w:rFonts w:ascii="Times New Roman" w:hAnsi="Times New Roman" w:cs="Times New Roman"/>
            <w:noProof/>
            <w:color w:val="1A1A1A"/>
            <w:sz w:val="18"/>
            <w:szCs w:val="18"/>
            <w:vertAlign w:val="superscript"/>
          </w:rPr>
          <w:t>262</w:t>
        </w:r>
      </w:hyperlink>
      <w:r w:rsidR="00E91EF1">
        <w:rPr>
          <w:rFonts w:ascii="Times New Roman" w:hAnsi="Times New Roman" w:cs="Times New Roman"/>
          <w:color w:val="1A1A1A"/>
          <w:sz w:val="18"/>
          <w:szCs w:val="18"/>
        </w:rPr>
        <w:fldChar w:fldCharType="end"/>
      </w:r>
    </w:p>
    <w:p w14:paraId="6FD72FB4"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The first step in CG MD simulations of lipid assemblies is the choice of a suitable mapping between a fully atomistic representation and a coarse grain one. This mapping is not univocal and several choices have been proposed, with the minimal requirement of being able to distinguish between the lipid polar head and the acyl chains with different CG beads. Regardless of the mapping, however, all CG models share some intrinsic limitations that must be taken into account before indulging into a more detailed description of the different CG strategies. </w:t>
      </w:r>
    </w:p>
    <w:p w14:paraId="2D4E040D"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First of all, the mapping between an atomistic representation and a coarser one involves the loss of degrees of freedom. This implies that certain physical interactions between system components are no longer present. In the case of a water molecule, for example, even the simple (and computationally still quite expensive) representation with a single bead implies that we lose the capability of describing the dipolar moment that is characteristic of water molecules. A two-beads representation would be able to retain dipolar interactions but would still inevitably lose the energetic terms deriving from hydrogen bonding. Thus, even though a careful parameterization of the interactions between CG beads may compensate for those missing interactions, special care must be taken when interpreting the results from CG simulations, and especially when establishing their range of validity and the systematic errors associated to the results. </w:t>
      </w:r>
    </w:p>
    <w:p w14:paraId="24FE43B6"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In addition, the neglect of atomic degrees of freedom in the CG simulations results in smoother energy landscapes, giving rise to a much faster system dynamics. While this aspect is beneficial with respect to the exploration of the phase space of the system, it presents the inevitable drawback of preventing a straightforward interpretation of time scales in CG simulations. Even though strategies to recover system dynamics from the CG simulations have been proposed, usually involving the comparison with atomistic </w:t>
      </w:r>
      <w:r w:rsidRPr="00D421A1">
        <w:rPr>
          <w:rFonts w:ascii="Times New Roman" w:hAnsi="Times New Roman" w:cs="Times New Roman"/>
          <w:color w:val="1A1A1A"/>
          <w:sz w:val="18"/>
          <w:szCs w:val="18"/>
        </w:rPr>
        <w:lastRenderedPageBreak/>
        <w:t>simulations, it is important to remember that the lower-dimensional energy landscape of CG simulations is not meant to reproduce realistically dynamical processes.</w:t>
      </w:r>
    </w:p>
    <w:p w14:paraId="4978608D" w14:textId="2E24E5BA"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An analogous situation arises for what concerns the ability of CG models to correctly reproduce system entropy. According to the Boltzmann formalism, the entropy of a system depends on the number of available microscopic phase space </w:t>
      </w:r>
      <w:r w:rsidR="00CF293F">
        <w:rPr>
          <w:rFonts w:ascii="Times New Roman" w:hAnsi="Times New Roman" w:cs="Times New Roman"/>
          <w:color w:val="1A1A1A"/>
          <w:sz w:val="18"/>
          <w:szCs w:val="18"/>
        </w:rPr>
        <w:t>microstates</w:t>
      </w:r>
      <w:r w:rsidRPr="00D421A1">
        <w:rPr>
          <w:rFonts w:ascii="Times New Roman" w:hAnsi="Times New Roman" w:cs="Times New Roman"/>
          <w:color w:val="1A1A1A"/>
          <w:sz w:val="18"/>
          <w:szCs w:val="18"/>
        </w:rPr>
        <w:t>. Since several degrees of freedom are discarded in the CG representation, the entropy of a system may thus be (sometimes dramatically) wrong. Even though the overall free energy can be set as to reproduce that of atomistic systems or of experimental measurements (essentially thanks to enthalpy compensation), special care must be taken when interpreting entropy-dependent properties such as, for example, temperature dependent phenomena.</w:t>
      </w:r>
    </w:p>
    <w:p w14:paraId="2A1CED59"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Finally, a crucial open question regarding CG methods is their portability. Since the parameterization of CG interactions involves a specific training set, regardless of the strategy used, it is up to debate whether these interactions would retain their validity in significantly different conditions, such as temperature, ionic strength or, especially for lipid bilayers, phase transitions. Thus, changing the simulation conditions may require, if not an entire </w:t>
      </w:r>
      <w:proofErr w:type="spellStart"/>
      <w:r w:rsidRPr="00D421A1">
        <w:rPr>
          <w:rFonts w:ascii="Times New Roman" w:hAnsi="Times New Roman" w:cs="Times New Roman"/>
          <w:color w:val="1A1A1A"/>
          <w:sz w:val="18"/>
          <w:szCs w:val="18"/>
        </w:rPr>
        <w:t>reparameterisation</w:t>
      </w:r>
      <w:proofErr w:type="spellEnd"/>
      <w:r w:rsidRPr="00D421A1">
        <w:rPr>
          <w:rFonts w:ascii="Times New Roman" w:hAnsi="Times New Roman" w:cs="Times New Roman"/>
          <w:color w:val="1A1A1A"/>
          <w:sz w:val="18"/>
          <w:szCs w:val="18"/>
        </w:rPr>
        <w:t xml:space="preserve">, at least the careful validation of the underlying assumptions, usually via comparison with atomistic MD data or, better, relevant experimental observations. </w:t>
      </w:r>
    </w:p>
    <w:p w14:paraId="32CA26EE"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As CG simulations of lipids and membranes become more and more widespread and accessible (“routine”), it is easier to lose track of how a specific model has been parameterized and of its main capabilities and limitations. We will thus briefly review the history of CG modelling approaches to study lipid assemblies and we will especially focus on the most popular CG force fields that are somewhat able to retain chemical accuracy, providing a direct link between atomistic properties of lipid bilayers and </w:t>
      </w:r>
      <w:proofErr w:type="spellStart"/>
      <w:r w:rsidRPr="00D421A1">
        <w:rPr>
          <w:rFonts w:ascii="Times New Roman" w:hAnsi="Times New Roman" w:cs="Times New Roman"/>
          <w:color w:val="1A1A1A"/>
          <w:sz w:val="18"/>
          <w:szCs w:val="18"/>
        </w:rPr>
        <w:t>mesoscale</w:t>
      </w:r>
      <w:proofErr w:type="spellEnd"/>
      <w:r w:rsidRPr="00D421A1">
        <w:rPr>
          <w:rFonts w:ascii="Times New Roman" w:hAnsi="Times New Roman" w:cs="Times New Roman"/>
          <w:color w:val="1A1A1A"/>
          <w:sz w:val="18"/>
          <w:szCs w:val="18"/>
        </w:rPr>
        <w:t xml:space="preserve"> properties of membranes that can be investigated using continuum approaches. </w:t>
      </w:r>
    </w:p>
    <w:p w14:paraId="104449C3" w14:textId="77777777" w:rsidR="00554EFB" w:rsidRPr="00D421A1" w:rsidRDefault="00554EFB" w:rsidP="00554EFB">
      <w:pPr>
        <w:spacing w:line="276" w:lineRule="auto"/>
        <w:jc w:val="both"/>
        <w:rPr>
          <w:rFonts w:ascii="Times New Roman" w:hAnsi="Times New Roman" w:cs="Times New Roman"/>
          <w:color w:val="1A1A1A"/>
          <w:sz w:val="18"/>
          <w:szCs w:val="18"/>
        </w:rPr>
      </w:pPr>
    </w:p>
    <w:p w14:paraId="26CE7464" w14:textId="72F04509"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The first CG-MD simulations of membranes described lipids as a set of </w:t>
      </w:r>
      <w:proofErr w:type="spellStart"/>
      <w:r w:rsidRPr="00D421A1">
        <w:rPr>
          <w:rFonts w:ascii="Times New Roman" w:hAnsi="Times New Roman" w:cs="Times New Roman"/>
          <w:color w:val="1A1A1A"/>
          <w:sz w:val="18"/>
          <w:szCs w:val="18"/>
        </w:rPr>
        <w:t>Lennard</w:t>
      </w:r>
      <w:proofErr w:type="spellEnd"/>
      <w:r w:rsidRPr="00D421A1">
        <w:rPr>
          <w:rFonts w:ascii="Times New Roman" w:hAnsi="Times New Roman" w:cs="Times New Roman"/>
          <w:color w:val="1A1A1A"/>
          <w:sz w:val="18"/>
          <w:szCs w:val="18"/>
        </w:rPr>
        <w:t xml:space="preserve">-Jones particles, distinguishing between polar (for water and polar heads) and </w:t>
      </w:r>
      <w:proofErr w:type="spellStart"/>
      <w:r w:rsidRPr="00D421A1">
        <w:rPr>
          <w:rFonts w:ascii="Times New Roman" w:hAnsi="Times New Roman" w:cs="Times New Roman"/>
          <w:color w:val="1A1A1A"/>
          <w:sz w:val="18"/>
          <w:szCs w:val="18"/>
        </w:rPr>
        <w:t>apolar</w:t>
      </w:r>
      <w:proofErr w:type="spellEnd"/>
      <w:r w:rsidRPr="00D421A1">
        <w:rPr>
          <w:rFonts w:ascii="Times New Roman" w:hAnsi="Times New Roman" w:cs="Times New Roman"/>
          <w:color w:val="1A1A1A"/>
          <w:sz w:val="18"/>
          <w:szCs w:val="18"/>
        </w:rPr>
        <w:t xml:space="preserve"> (for acyl chains) particles.</w:t>
      </w:r>
      <w:r w:rsidR="00E91EF1">
        <w:rPr>
          <w:rFonts w:ascii="Times New Roman" w:hAnsi="Times New Roman" w:cs="Times New Roman"/>
          <w:color w:val="1A1A1A"/>
          <w:sz w:val="18"/>
          <w:szCs w:val="18"/>
        </w:rPr>
        <w:fldChar w:fldCharType="begin">
          <w:fldData xml:space="preserve">PEVuZE5vdGU+PENpdGU+PEF1dGhvcj5Hb2V0ejwvQXV0aG9yPjxZZWFyPjE5OTg8L1llYXI+PFJl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=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PEVuZE5vdGU+PENpdGU+PEF1dGhvcj5Hb2V0ejwvQXV0aG9yPjxZZWFyPjE5OTg8L1llYXI+PFJl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=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263" w:tooltip="Goetz, 1998 #207" w:history="1">
        <w:r w:rsidR="00E91EF1" w:rsidRPr="00E91EF1">
          <w:rPr>
            <w:rFonts w:ascii="Times New Roman" w:hAnsi="Times New Roman" w:cs="Times New Roman"/>
            <w:noProof/>
            <w:color w:val="1A1A1A"/>
            <w:sz w:val="18"/>
            <w:szCs w:val="18"/>
            <w:vertAlign w:val="superscript"/>
          </w:rPr>
          <w:t>263</w:t>
        </w:r>
      </w:hyperlink>
      <w:r w:rsidR="00E91EF1" w:rsidRPr="00E91EF1">
        <w:rPr>
          <w:rFonts w:ascii="Times New Roman" w:hAnsi="Times New Roman" w:cs="Times New Roman"/>
          <w:noProof/>
          <w:color w:val="1A1A1A"/>
          <w:sz w:val="18"/>
          <w:szCs w:val="18"/>
          <w:vertAlign w:val="superscript"/>
        </w:rPr>
        <w:t xml:space="preserve">, </w:t>
      </w:r>
      <w:hyperlink w:anchor="_ENREF_264" w:tooltip="Smit, 1990 #206" w:history="1">
        <w:r w:rsidR="00E91EF1" w:rsidRPr="00E91EF1">
          <w:rPr>
            <w:rFonts w:ascii="Times New Roman" w:hAnsi="Times New Roman" w:cs="Times New Roman"/>
            <w:noProof/>
            <w:color w:val="1A1A1A"/>
            <w:sz w:val="18"/>
            <w:szCs w:val="18"/>
            <w:vertAlign w:val="superscript"/>
          </w:rPr>
          <w:t>264</w:t>
        </w:r>
      </w:hyperlink>
      <w:r w:rsidR="00E91EF1">
        <w:rPr>
          <w:rFonts w:ascii="Times New Roman" w:hAnsi="Times New Roman" w:cs="Times New Roman"/>
          <w:color w:val="1A1A1A"/>
          <w:sz w:val="18"/>
          <w:szCs w:val="18"/>
        </w:rPr>
        <w:fldChar w:fldCharType="end"/>
      </w:r>
      <w:r w:rsidRPr="00D421A1">
        <w:rPr>
          <w:rFonts w:ascii="Times New Roman" w:hAnsi="Times New Roman" w:cs="Times New Roman"/>
          <w:color w:val="1A1A1A"/>
          <w:sz w:val="18"/>
          <w:szCs w:val="18"/>
        </w:rPr>
        <w:t xml:space="preserve"> These early simulations were able to observe the spontaneous self-assembly of lipids into </w:t>
      </w:r>
      <w:proofErr w:type="spellStart"/>
      <w:r w:rsidRPr="00D421A1">
        <w:rPr>
          <w:rFonts w:ascii="Times New Roman" w:hAnsi="Times New Roman" w:cs="Times New Roman"/>
          <w:color w:val="1A1A1A"/>
          <w:sz w:val="18"/>
          <w:szCs w:val="18"/>
        </w:rPr>
        <w:t>micellar</w:t>
      </w:r>
      <w:proofErr w:type="spellEnd"/>
      <w:r w:rsidRPr="00D421A1">
        <w:rPr>
          <w:rFonts w:ascii="Times New Roman" w:hAnsi="Times New Roman" w:cs="Times New Roman"/>
          <w:color w:val="1A1A1A"/>
          <w:sz w:val="18"/>
          <w:szCs w:val="18"/>
        </w:rPr>
        <w:t xml:space="preserve"> structures and their arrangement at the water/oil interface, thus characterizing structurally their behaviour as surfactants. Despite the capability to observe spontaneous self-assembly and to qualitatively reproduce basic membrane properties such as bending rigidity or protrusion modes,</w:t>
      </w:r>
      <w:hyperlink w:anchor="_ENREF_41" w:tooltip="Goetz, 1999 #39"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&lt;EndNote&gt;&lt;Cite&gt;&lt;Author&gt;Goetz&lt;/Author&gt;&lt;Year&gt;1999&lt;/Year&gt;&lt;RecNum&gt;39&lt;/RecNum&gt;&lt;DisplayText&gt;&lt;style face="superscript"&gt;41&lt;/style&gt;&lt;/DisplayText&gt;&lt;record&gt;&lt;rec-number&gt;39&lt;/rec-number&gt;&lt;foreign-keys&gt;&lt;key app="EN" db-id="02pxvzrwkspp2hexfr15ztab9va2zt52sd9w"&gt;39&lt;/key&gt;&lt;/foreign-keys&gt;&lt;ref-type name="Journal Article"&gt;17&lt;/ref-type&gt;&lt;contributors&gt;&lt;authors&gt;&lt;author&gt;Goetz, R.&lt;/author&gt;&lt;author&gt;Gompper, G.&lt;/author&gt;&lt;author&gt;Lipowsky, R.&lt;/author&gt;&lt;/authors&gt;&lt;/contributors&gt;&lt;titles&gt;&lt;title&gt;Mobility and elasticity of self-assembled membranes&lt;/title&gt;&lt;secondary-title&gt;Physical Review Letters&lt;/secondary-title&gt;&lt;/titles&gt;&lt;periodical&gt;&lt;full-title&gt;Physical Review Letters&lt;/full-title&gt;&lt;abbr-1&gt;Phys Rev Lett&lt;/abbr-1&gt;&lt;/periodical&gt;&lt;pages&gt;221-224&lt;/pages&gt;&lt;volume&gt;82&lt;/volume&gt;&lt;number&gt;1&lt;/number&gt;&lt;dates&gt;&lt;year&gt;1999&lt;/year&gt;&lt;pub-dates&gt;&lt;date&gt;Jan 4&lt;/date&gt;&lt;/pub-dates&gt;&lt;/dates&gt;&lt;isbn&gt;0031-9007&lt;/isbn&gt;&lt;accession-num&gt;WOS:000077887000055&lt;/accession-num&gt;&lt;urls&gt;&lt;related-urls&gt;&lt;url&gt;&amp;lt;Go to ISI&amp;gt;://WOS:000077887000055&lt;/url&gt;&lt;/related-urls&gt;&lt;/urls&gt;&lt;electronic-resource-num&gt;10.1103/PhysRevLett.82.221&lt;/electronic-resource-num&gt;&lt;/record&gt;&lt;/Cite&gt;&lt;/EndNote&gt;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41</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these models were not able to investigate length scales much larger than those available for atomistic MD simulations. </w:t>
      </w:r>
    </w:p>
    <w:p w14:paraId="5953DCCB" w14:textId="3DBF7A92"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A promising alternative to reach larger time and length scales was dissipative particle dynamics (DPD), a methodology akin to MD simulations where only three type of forces are present: a conserved soft repulsion force, pairwise dissipation forces and pairwise random forces. Thanks to the use of soft repulsion forces, DPD simulations can tolerate a much larger time step while still preserving momentum and providing the correct hydrodynamic behaviour, thus allowing for longer simulations times and bigger system sizes. However, the mapping used in these simulations </w:t>
      </w:r>
      <w:r w:rsidR="00CF293F">
        <w:rPr>
          <w:rFonts w:ascii="Times New Roman" w:hAnsi="Times New Roman" w:cs="Times New Roman"/>
          <w:color w:val="1A1A1A"/>
          <w:sz w:val="18"/>
          <w:szCs w:val="18"/>
        </w:rPr>
        <w:t>remains</w:t>
      </w:r>
      <w:r w:rsidRPr="00D421A1">
        <w:rPr>
          <w:rFonts w:ascii="Times New Roman" w:hAnsi="Times New Roman" w:cs="Times New Roman"/>
          <w:color w:val="1A1A1A"/>
          <w:sz w:val="18"/>
          <w:szCs w:val="18"/>
        </w:rPr>
        <w:t xml:space="preserve"> really coarse.</w:t>
      </w:r>
      <w:r w:rsidR="00E91EF1">
        <w:rPr>
          <w:rFonts w:ascii="Times New Roman" w:hAnsi="Times New Roman" w:cs="Times New Roman"/>
          <w:color w:val="1A1A1A"/>
          <w:sz w:val="18"/>
          <w:szCs w:val="18"/>
        </w:rPr>
        <w:fldChar w:fldCharType="begin">
          <w:fldData xml:space="preserve">PEVuZE5vdGU+PENpdGU+PEF1dGhvcj5Hcm9vdDwvQXV0aG9yPjxZZWFyPjE5OTc8L1llYXI+PFJl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PC9hbHQtcGVyaW9kaWNhbD48cGFnZXM+NDQyMy00NDM1PC9wYWdlcz48dm9sdW1lPjEwNzwvdm9s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PEVuZE5vdGU+PENpdGU+PEF1dGhvcj5Hcm9vdDwvQXV0aG9yPjxZZWFyPjE5OTc8L1llYXI+PFJl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PC9hbHQtcGVyaW9kaWNhbD48cGFnZXM+NDQyMy00NDM1PC9wYWdlcz48dm9sdW1lPjEwNzwvdm9s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42" w:tooltip="Groot, 1997 #38" w:history="1">
        <w:r w:rsidR="00E91EF1" w:rsidRPr="00E91EF1">
          <w:rPr>
            <w:rFonts w:ascii="Times New Roman" w:hAnsi="Times New Roman" w:cs="Times New Roman"/>
            <w:noProof/>
            <w:color w:val="1A1A1A"/>
            <w:sz w:val="18"/>
            <w:szCs w:val="18"/>
            <w:vertAlign w:val="superscript"/>
          </w:rPr>
          <w:t>42</w:t>
        </w:r>
      </w:hyperlink>
      <w:r w:rsidR="00E91EF1" w:rsidRPr="00E91EF1">
        <w:rPr>
          <w:rFonts w:ascii="Times New Roman" w:hAnsi="Times New Roman" w:cs="Times New Roman"/>
          <w:noProof/>
          <w:color w:val="1A1A1A"/>
          <w:sz w:val="18"/>
          <w:szCs w:val="18"/>
          <w:vertAlign w:val="superscript"/>
        </w:rPr>
        <w:t xml:space="preserve">, </w:t>
      </w:r>
      <w:hyperlink w:anchor="_ENREF_262" w:tooltip="Shillcock, 2006 #205" w:history="1">
        <w:r w:rsidR="00E91EF1" w:rsidRPr="00E91EF1">
          <w:rPr>
            <w:rFonts w:ascii="Times New Roman" w:hAnsi="Times New Roman" w:cs="Times New Roman"/>
            <w:noProof/>
            <w:color w:val="1A1A1A"/>
            <w:sz w:val="18"/>
            <w:szCs w:val="18"/>
            <w:vertAlign w:val="superscript"/>
          </w:rPr>
          <w:t>262</w:t>
        </w:r>
      </w:hyperlink>
      <w:r w:rsidR="00E91EF1" w:rsidRPr="00E91EF1">
        <w:rPr>
          <w:rFonts w:ascii="Times New Roman" w:hAnsi="Times New Roman" w:cs="Times New Roman"/>
          <w:noProof/>
          <w:color w:val="1A1A1A"/>
          <w:sz w:val="18"/>
          <w:szCs w:val="18"/>
          <w:vertAlign w:val="superscript"/>
        </w:rPr>
        <w:t xml:space="preserve">, </w:t>
      </w:r>
      <w:hyperlink w:anchor="_ENREF_265" w:tooltip="Venturoli, 1999 #208" w:history="1">
        <w:r w:rsidR="00E91EF1" w:rsidRPr="00E91EF1">
          <w:rPr>
            <w:rFonts w:ascii="Times New Roman" w:hAnsi="Times New Roman" w:cs="Times New Roman"/>
            <w:noProof/>
            <w:color w:val="1A1A1A"/>
            <w:sz w:val="18"/>
            <w:szCs w:val="18"/>
            <w:vertAlign w:val="superscript"/>
          </w:rPr>
          <w:t>265</w:t>
        </w:r>
      </w:hyperlink>
      <w:r w:rsidR="00E91EF1" w:rsidRPr="00E91EF1">
        <w:rPr>
          <w:rFonts w:ascii="Times New Roman" w:hAnsi="Times New Roman" w:cs="Times New Roman"/>
          <w:noProof/>
          <w:color w:val="1A1A1A"/>
          <w:sz w:val="18"/>
          <w:szCs w:val="18"/>
          <w:vertAlign w:val="superscript"/>
        </w:rPr>
        <w:t xml:space="preserve">, </w:t>
      </w:r>
      <w:hyperlink w:anchor="_ENREF_266" w:tooltip="Venturoli, 2005 #209" w:history="1">
        <w:r w:rsidR="00E91EF1" w:rsidRPr="00E91EF1">
          <w:rPr>
            <w:rFonts w:ascii="Times New Roman" w:hAnsi="Times New Roman" w:cs="Times New Roman"/>
            <w:noProof/>
            <w:color w:val="1A1A1A"/>
            <w:sz w:val="18"/>
            <w:szCs w:val="18"/>
            <w:vertAlign w:val="superscript"/>
          </w:rPr>
          <w:t>266</w:t>
        </w:r>
      </w:hyperlink>
      <w:r w:rsidR="00E91EF1">
        <w:rPr>
          <w:rFonts w:ascii="Times New Roman" w:hAnsi="Times New Roman" w:cs="Times New Roman"/>
          <w:color w:val="1A1A1A"/>
          <w:sz w:val="18"/>
          <w:szCs w:val="18"/>
        </w:rPr>
        <w:fldChar w:fldCharType="end"/>
      </w:r>
    </w:p>
    <w:p w14:paraId="74DCCB77" w14:textId="55769ABA" w:rsidR="00E91EF1" w:rsidRPr="00D421A1" w:rsidRDefault="00554EFB" w:rsidP="00E91EF1">
      <w:pPr>
        <w:pStyle w:val="Caption"/>
        <w:spacing w:line="276" w:lineRule="auto"/>
        <w:jc w:val="both"/>
        <w:rPr>
          <w:b w:val="0"/>
          <w:color w:val="auto"/>
        </w:rPr>
      </w:pPr>
      <w:r w:rsidRPr="00E91EF1">
        <w:rPr>
          <w:rFonts w:ascii="Times New Roman" w:hAnsi="Times New Roman" w:cs="Times New Roman"/>
          <w:b w:val="0"/>
          <w:color w:val="1A1A1A"/>
        </w:rPr>
        <w:t>Alternatively, solvent-free models able to describe large-scale membrane remodelling processes using MD simulations have been developed by several groups.</w:t>
      </w:r>
      <w:r w:rsidR="00E91EF1" w:rsidRPr="00E91EF1">
        <w:rPr>
          <w:rFonts w:ascii="Times New Roman" w:hAnsi="Times New Roman" w:cs="Times New Roman"/>
          <w:b w:val="0"/>
          <w:color w:val="1A1A1A"/>
        </w:rPr>
        <w:fldChar w:fldCharType="begin">
          <w:fldData xml:space="preserve">PEVuZE5vdGU+PENpdGU+PEF1dGhvcj5CcmFubmlnYW48L0F1dGhvcj48WWVhcj4yMDA0PC9ZZWFy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</w:fldData>
        </w:fldChar>
      </w:r>
      <w:r w:rsidR="00E91EF1" w:rsidRPr="00E91EF1">
        <w:rPr>
          <w:rFonts w:ascii="Times New Roman" w:hAnsi="Times New Roman" w:cs="Times New Roman"/>
          <w:b w:val="0"/>
          <w:color w:val="1A1A1A"/>
        </w:rPr>
        <w:instrText xml:space="preserve"> ADDIN EN.CITE </w:instrText>
      </w:r>
      <w:r w:rsidR="00E91EF1" w:rsidRPr="00E91EF1">
        <w:rPr>
          <w:rFonts w:ascii="Times New Roman" w:hAnsi="Times New Roman" w:cs="Times New Roman"/>
          <w:b w:val="0"/>
          <w:color w:val="1A1A1A"/>
        </w:rPr>
        <w:fldChar w:fldCharType="begin">
          <w:fldData xml:space="preserve">PEVuZE5vdGU+PENpdGU+PEF1dGhvcj5CcmFubmlnYW48L0F1dGhvcj48WWVhcj4yMDA0PC9ZZWFy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</w:fldData>
        </w:fldChar>
      </w:r>
      <w:r w:rsidR="00E91EF1" w:rsidRPr="00E91EF1">
        <w:rPr>
          <w:rFonts w:ascii="Times New Roman" w:hAnsi="Times New Roman" w:cs="Times New Roman"/>
          <w:b w:val="0"/>
          <w:color w:val="1A1A1A"/>
        </w:rPr>
        <w:instrText xml:space="preserve"> ADDIN EN.CITE.DATA </w:instrText>
      </w:r>
      <w:r w:rsidR="00E91EF1" w:rsidRPr="00E91EF1">
        <w:rPr>
          <w:rFonts w:ascii="Times New Roman" w:hAnsi="Times New Roman" w:cs="Times New Roman"/>
          <w:b w:val="0"/>
          <w:color w:val="1A1A1A"/>
        </w:rPr>
      </w:r>
      <w:r w:rsidR="00E91EF1" w:rsidRPr="00E91EF1">
        <w:rPr>
          <w:rFonts w:ascii="Times New Roman" w:hAnsi="Times New Roman" w:cs="Times New Roman"/>
          <w:b w:val="0"/>
          <w:color w:val="1A1A1A"/>
        </w:rPr>
        <w:fldChar w:fldCharType="end"/>
      </w:r>
      <w:r w:rsidR="00E91EF1" w:rsidRPr="00E91EF1">
        <w:rPr>
          <w:rFonts w:ascii="Times New Roman" w:hAnsi="Times New Roman" w:cs="Times New Roman"/>
          <w:b w:val="0"/>
          <w:color w:val="1A1A1A"/>
        </w:rPr>
      </w:r>
      <w:r w:rsidR="00E91EF1" w:rsidRPr="00E91EF1">
        <w:rPr>
          <w:rFonts w:ascii="Times New Roman" w:hAnsi="Times New Roman" w:cs="Times New Roman"/>
          <w:b w:val="0"/>
          <w:color w:val="1A1A1A"/>
        </w:rPr>
        <w:fldChar w:fldCharType="separate"/>
      </w:r>
      <w:hyperlink w:anchor="_ENREF_54" w:tooltip="Sodt, 2010 #46" w:history="1">
        <w:r w:rsidR="00E91EF1" w:rsidRPr="00E91EF1">
          <w:rPr>
            <w:rFonts w:ascii="Times New Roman" w:hAnsi="Times New Roman" w:cs="Times New Roman"/>
            <w:b w:val="0"/>
            <w:noProof/>
            <w:color w:val="1A1A1A"/>
            <w:vertAlign w:val="superscript"/>
          </w:rPr>
          <w:t>54</w:t>
        </w:r>
      </w:hyperlink>
      <w:r w:rsidR="00E91EF1" w:rsidRPr="00E91EF1">
        <w:rPr>
          <w:rFonts w:ascii="Times New Roman" w:hAnsi="Times New Roman" w:cs="Times New Roman"/>
          <w:b w:val="0"/>
          <w:noProof/>
          <w:color w:val="1A1A1A"/>
          <w:vertAlign w:val="superscript"/>
        </w:rPr>
        <w:t xml:space="preserve">, </w:t>
      </w:r>
      <w:hyperlink w:anchor="_ENREF_137" w:tooltip="Izvekov, 2009 #210" w:history="1">
        <w:r w:rsidR="00E91EF1" w:rsidRPr="00E91EF1">
          <w:rPr>
            <w:rFonts w:ascii="Times New Roman" w:hAnsi="Times New Roman" w:cs="Times New Roman"/>
            <w:b w:val="0"/>
            <w:noProof/>
            <w:color w:val="1A1A1A"/>
            <w:vertAlign w:val="superscript"/>
          </w:rPr>
          <w:t>137</w:t>
        </w:r>
      </w:hyperlink>
      <w:r w:rsidR="00E91EF1" w:rsidRPr="00E91EF1">
        <w:rPr>
          <w:rFonts w:ascii="Times New Roman" w:hAnsi="Times New Roman" w:cs="Times New Roman"/>
          <w:b w:val="0"/>
          <w:noProof/>
          <w:color w:val="1A1A1A"/>
          <w:vertAlign w:val="superscript"/>
        </w:rPr>
        <w:t xml:space="preserve">, </w:t>
      </w:r>
      <w:hyperlink w:anchor="_ENREF_199" w:tooltip="Cooke, 2005 #213" w:history="1">
        <w:r w:rsidR="00E91EF1" w:rsidRPr="00E91EF1">
          <w:rPr>
            <w:rFonts w:ascii="Times New Roman" w:hAnsi="Times New Roman" w:cs="Times New Roman"/>
            <w:b w:val="0"/>
            <w:noProof/>
            <w:color w:val="1A1A1A"/>
            <w:vertAlign w:val="superscript"/>
          </w:rPr>
          <w:t>199</w:t>
        </w:r>
      </w:hyperlink>
      <w:r w:rsidR="00E91EF1" w:rsidRPr="00E91EF1">
        <w:rPr>
          <w:rFonts w:ascii="Times New Roman" w:hAnsi="Times New Roman" w:cs="Times New Roman"/>
          <w:b w:val="0"/>
          <w:noProof/>
          <w:color w:val="1A1A1A"/>
          <w:vertAlign w:val="superscript"/>
        </w:rPr>
        <w:t xml:space="preserve">, </w:t>
      </w:r>
      <w:hyperlink w:anchor="_ENREF_267" w:tooltip="Brannigan, 2004 #212" w:history="1">
        <w:r w:rsidR="00E91EF1" w:rsidRPr="00E91EF1">
          <w:rPr>
            <w:rFonts w:ascii="Times New Roman" w:hAnsi="Times New Roman" w:cs="Times New Roman"/>
            <w:b w:val="0"/>
            <w:noProof/>
            <w:color w:val="1A1A1A"/>
            <w:vertAlign w:val="superscript"/>
          </w:rPr>
          <w:t>267-271</w:t>
        </w:r>
      </w:hyperlink>
      <w:r w:rsidR="00E91EF1" w:rsidRPr="00E91EF1">
        <w:rPr>
          <w:rFonts w:ascii="Times New Roman" w:hAnsi="Times New Roman" w:cs="Times New Roman"/>
          <w:b w:val="0"/>
          <w:color w:val="1A1A1A"/>
        </w:rPr>
        <w:fldChar w:fldCharType="end"/>
      </w:r>
      <w:r w:rsidRPr="00D421A1">
        <w:rPr>
          <w:rFonts w:ascii="Times New Roman" w:hAnsi="Times New Roman" w:cs="Times New Roman"/>
          <w:color w:val="1A1A1A"/>
        </w:rPr>
        <w:t xml:space="preserve"> </w:t>
      </w:r>
      <w:ins w:id="1" w:author="stefano" w:date="2015-06-17T16:50:00Z">
        <w:r w:rsidR="00E91EF1" w:rsidRPr="00D421A1">
          <w:rPr>
            <w:noProof/>
            <w:lang w:val="en-US"/>
          </w:rPr>
          <w:lastRenderedPageBreak/>
          <w:drawing>
            <wp:inline distT="0" distB="0" distL="0" distR="0" wp14:anchorId="680EAF95" wp14:editId="1672DFB1">
              <wp:extent cx="4103370" cy="2201333"/>
              <wp:effectExtent l="0" t="0" r="11430" b="8890"/>
              <wp:docPr id="11" name="Picture 10" descr="figurefflipid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fflipids.tif"/>
                      <pic:cNvPicPr/>
                    </pic:nvPicPr>
                    <pic:blipFill rotWithShape="1">
                      <a:blip r:embed="rId24"/>
                      <a:srcRect t="11553" b="16918"/>
                      <a:stretch/>
                    </pic:blipFill>
                    <pic:spPr bwMode="auto">
                      <a:xfrm>
                        <a:off x="0" y="0"/>
                        <a:ext cx="4104005" cy="2201674"/>
                      </a:xfrm>
                      <a:prstGeom prst="rect">
                        <a:avLst/>
                      </a:prstGeom>
                      <a:ln>
                        <a:noFill/>
                      </a:ln>
                      <a:extLst>
                        <a:ext uri="{53640926-AAD7-44d8-BBD7-CCE9431645EC}">
                          <a14:shadowObscured xmlns:a14="http://schemas.microsoft.com/office/drawing/2010/main"/>
                        </a:ext>
                      </a:extLst>
                    </pic:spPr>
                  </pic:pic>
                </a:graphicData>
              </a:graphic>
            </wp:inline>
          </w:drawing>
        </w:r>
      </w:ins>
      <w:r w:rsidR="00E91EF1" w:rsidRPr="00E91EF1">
        <w:rPr>
          <w:b w:val="0"/>
          <w:i/>
          <w:color w:val="000000" w:themeColor="text1"/>
        </w:rPr>
        <w:t xml:space="preserve"> </w:t>
      </w:r>
      <w:r w:rsidR="00E91EF1" w:rsidRPr="00D421A1">
        <w:rPr>
          <w:b w:val="0"/>
          <w:i/>
          <w:color w:val="000000" w:themeColor="text1"/>
        </w:rPr>
        <w:t xml:space="preserve">Figure </w:t>
      </w:r>
      <w:r w:rsidR="00E91EF1" w:rsidRPr="00D421A1">
        <w:rPr>
          <w:b w:val="0"/>
          <w:i/>
          <w:color w:val="000000" w:themeColor="text1"/>
        </w:rPr>
        <w:fldChar w:fldCharType="begin"/>
      </w:r>
      <w:r w:rsidR="00E91EF1" w:rsidRPr="00D421A1">
        <w:rPr>
          <w:b w:val="0"/>
          <w:i/>
          <w:color w:val="000000" w:themeColor="text1"/>
        </w:rPr>
        <w:instrText xml:space="preserve"> SEQ Figure \* ARABIC </w:instrText>
      </w:r>
      <w:r w:rsidR="00E91EF1" w:rsidRPr="00D421A1">
        <w:rPr>
          <w:b w:val="0"/>
          <w:i/>
          <w:color w:val="000000" w:themeColor="text1"/>
        </w:rPr>
        <w:fldChar w:fldCharType="separate"/>
      </w:r>
      <w:r w:rsidR="00F94D42">
        <w:rPr>
          <w:b w:val="0"/>
          <w:i/>
          <w:noProof/>
          <w:color w:val="000000" w:themeColor="text1"/>
        </w:rPr>
        <w:t>12</w:t>
      </w:r>
      <w:r w:rsidR="00E91EF1" w:rsidRPr="00D421A1">
        <w:rPr>
          <w:b w:val="0"/>
          <w:i/>
          <w:color w:val="000000" w:themeColor="text1"/>
        </w:rPr>
        <w:fldChar w:fldCharType="end"/>
      </w:r>
      <w:r w:rsidR="00E91EF1" w:rsidRPr="00D421A1">
        <w:t xml:space="preserve"> </w:t>
      </w:r>
      <w:r w:rsidR="00E91EF1" w:rsidRPr="00D421A1">
        <w:rPr>
          <w:color w:val="auto"/>
        </w:rPr>
        <w:t xml:space="preserve">Particle-representation of 1-palmitoyl-2-oleoyl-sn-glycero-3-phosphocholine (POPC) with different force fields described in the text. </w:t>
      </w:r>
      <w:r w:rsidR="00E91EF1" w:rsidRPr="00D421A1">
        <w:rPr>
          <w:b w:val="0"/>
          <w:color w:val="auto"/>
        </w:rPr>
        <w:t xml:space="preserve">From left to right: all-atom representation (CHARMM36), united-atom representation (Berger), </w:t>
      </w:r>
      <w:proofErr w:type="gramStart"/>
      <w:r w:rsidR="00E91EF1" w:rsidRPr="00D421A1">
        <w:rPr>
          <w:b w:val="0"/>
          <w:color w:val="auto"/>
        </w:rPr>
        <w:t>CG</w:t>
      </w:r>
      <w:proofErr w:type="gramEnd"/>
      <w:r w:rsidR="00E91EF1" w:rsidRPr="00D421A1">
        <w:rPr>
          <w:b w:val="0"/>
          <w:color w:val="auto"/>
        </w:rPr>
        <w:t xml:space="preserve"> representation using the SDK force field, CG representation using the MARTINI force field. AA: Hydrogen atoms, white; carbon atoms, yellow; oxygen atoms, red, nitrogen atoms, blue. CG: acyl chain beads, yellow; glycerol beads, pink; phosphate beads, brown; choline beads, blue.</w:t>
      </w:r>
    </w:p>
    <w:p w14:paraId="14211BA9" w14:textId="66B6366F" w:rsidR="0051040D" w:rsidRPr="00E91EF1" w:rsidRDefault="00554EFB" w:rsidP="00E91EF1">
      <w:pPr>
        <w:spacing w:line="276" w:lineRule="auto"/>
        <w:jc w:val="both"/>
        <w:rPr>
          <w:rFonts w:ascii="Times" w:hAnsi="Times" w:cs="Arial"/>
          <w:color w:val="1A1A1A"/>
          <w:sz w:val="18"/>
          <w:szCs w:val="18"/>
        </w:rPr>
      </w:pPr>
      <w:r w:rsidRPr="00D421A1">
        <w:rPr>
          <w:rFonts w:ascii="Times New Roman" w:hAnsi="Times New Roman" w:cs="Times New Roman"/>
          <w:color w:val="1A1A1A"/>
          <w:sz w:val="18"/>
          <w:szCs w:val="18"/>
        </w:rPr>
        <w:t>While these models have been successfully applied to curvature mediated-interactions (also in the presence of proteins or nanoparticles), thus to scales of the order of several tens (and sometimes up to hundreds) nanometres</w:t>
      </w:r>
      <w:r w:rsidR="00E91EF1">
        <w:rPr>
          <w:rFonts w:ascii="Times New Roman" w:hAnsi="Times New Roman" w:cs="Times New Roman"/>
          <w:color w:val="1A1A1A"/>
          <w:sz w:val="18"/>
          <w:szCs w:val="18"/>
        </w:rPr>
        <w:fldChar w:fldCharType="begin">
          <w:fldData xml:space="preserve">PEVuZE5vdGU+PENpdGU+PEF1dGhvcj5BeXRvbjwvQXV0aG9yPjxZZWFyPjIwMDk8L1llYXI+PFJl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b2RpY2FsPjxwYWdlcz4yMDQ5MDU8L3BhZ2VzPjx2b2x1bWU+MTI1PC92b2x1bWU+PG51bWJlcj4y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PEVuZE5vdGU+PENpdGU+PEF1dGhvcj5BeXRvbjwvQXV0aG9yPjxZZWFyPjIwMDk8L1llYXI+PFJl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b2RpY2FsPjxwYWdlcz4yMDQ5MDU8L3BhZ2VzPjx2b2x1bWU+MTI1PC92b2x1bWU+PG51bWJlcj4y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69" w:tooltip="Ayton, 2009 #62" w:history="1">
        <w:r w:rsidR="00E91EF1" w:rsidRPr="00E91EF1">
          <w:rPr>
            <w:rFonts w:ascii="Times New Roman" w:hAnsi="Times New Roman" w:cs="Times New Roman"/>
            <w:noProof/>
            <w:color w:val="1A1A1A"/>
            <w:sz w:val="18"/>
            <w:szCs w:val="18"/>
            <w:vertAlign w:val="superscript"/>
          </w:rPr>
          <w:t>69</w:t>
        </w:r>
      </w:hyperlink>
      <w:r w:rsidR="00E91EF1" w:rsidRPr="00E91EF1">
        <w:rPr>
          <w:rFonts w:ascii="Times New Roman" w:hAnsi="Times New Roman" w:cs="Times New Roman"/>
          <w:noProof/>
          <w:color w:val="1A1A1A"/>
          <w:sz w:val="18"/>
          <w:szCs w:val="18"/>
          <w:vertAlign w:val="superscript"/>
        </w:rPr>
        <w:t xml:space="preserve">, </w:t>
      </w:r>
      <w:hyperlink w:anchor="_ENREF_193" w:tooltip="Cooke, 2006 #134" w:history="1">
        <w:r w:rsidR="00E91EF1" w:rsidRPr="00E91EF1">
          <w:rPr>
            <w:rFonts w:ascii="Times New Roman" w:hAnsi="Times New Roman" w:cs="Times New Roman"/>
            <w:noProof/>
            <w:color w:val="1A1A1A"/>
            <w:sz w:val="18"/>
            <w:szCs w:val="18"/>
            <w:vertAlign w:val="superscript"/>
          </w:rPr>
          <w:t>193</w:t>
        </w:r>
      </w:hyperlink>
      <w:r w:rsidR="00E91EF1" w:rsidRPr="00E91EF1">
        <w:rPr>
          <w:rFonts w:ascii="Times New Roman" w:hAnsi="Times New Roman" w:cs="Times New Roman"/>
          <w:noProof/>
          <w:color w:val="1A1A1A"/>
          <w:sz w:val="18"/>
          <w:szCs w:val="18"/>
          <w:vertAlign w:val="superscript"/>
        </w:rPr>
        <w:t xml:space="preserve">, </w:t>
      </w:r>
      <w:hyperlink w:anchor="_ENREF_272" w:tooltip="Brannigan, 2007 #217" w:history="1">
        <w:r w:rsidR="00E91EF1" w:rsidRPr="00E91EF1">
          <w:rPr>
            <w:rFonts w:ascii="Times New Roman" w:hAnsi="Times New Roman" w:cs="Times New Roman"/>
            <w:noProof/>
            <w:color w:val="1A1A1A"/>
            <w:sz w:val="18"/>
            <w:szCs w:val="18"/>
            <w:vertAlign w:val="superscript"/>
          </w:rPr>
          <w:t>272-275</w:t>
        </w:r>
      </w:hyperlink>
      <w:r w:rsidR="00E91EF1">
        <w:rPr>
          <w:rFonts w:ascii="Times New Roman" w:hAnsi="Times New Roman" w:cs="Times New Roman"/>
          <w:color w:val="1A1A1A"/>
          <w:sz w:val="18"/>
          <w:szCs w:val="18"/>
        </w:rPr>
        <w:fldChar w:fldCharType="end"/>
      </w:r>
      <w:r w:rsidRPr="00D421A1">
        <w:rPr>
          <w:rFonts w:ascii="Times New Roman" w:hAnsi="Times New Roman" w:cs="Times New Roman"/>
          <w:color w:val="1A1A1A"/>
          <w:sz w:val="18"/>
          <w:szCs w:val="18"/>
        </w:rPr>
        <w:t xml:space="preserve"> they still lack the chemical accuracy to establish a direct link with the different properties of the various lipid species that are typically investigated using atomistic simulations</w:t>
      </w:r>
      <w:r w:rsidRPr="00D421A1">
        <w:rPr>
          <w:rFonts w:ascii="Times" w:hAnsi="Times" w:cs="Arial"/>
          <w:color w:val="1A1A1A"/>
          <w:sz w:val="18"/>
          <w:szCs w:val="18"/>
        </w:rPr>
        <w:t>.</w:t>
      </w:r>
    </w:p>
    <w:p w14:paraId="552EEBAC" w14:textId="6DEC6621" w:rsidR="00554EFB" w:rsidRPr="00D421A1" w:rsidRDefault="0051040D"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A </w:t>
      </w:r>
      <w:r w:rsidR="00554EFB" w:rsidRPr="00D421A1">
        <w:rPr>
          <w:rFonts w:ascii="Times New Roman" w:hAnsi="Times New Roman" w:cs="Times New Roman"/>
          <w:color w:val="1A1A1A"/>
          <w:sz w:val="18"/>
          <w:szCs w:val="18"/>
        </w:rPr>
        <w:t xml:space="preserve">recently proposed promising alternative is the solvent-free Highly Coarse-Grained (HCG) lipid model proposed by </w:t>
      </w:r>
      <w:proofErr w:type="spellStart"/>
      <w:r w:rsidR="00554EFB" w:rsidRPr="00D421A1">
        <w:rPr>
          <w:rFonts w:ascii="Times New Roman" w:hAnsi="Times New Roman" w:cs="Times New Roman"/>
          <w:color w:val="1A1A1A"/>
          <w:sz w:val="18"/>
          <w:szCs w:val="18"/>
        </w:rPr>
        <w:t>Voth</w:t>
      </w:r>
      <w:proofErr w:type="spellEnd"/>
      <w:r w:rsidR="00554EFB" w:rsidRPr="00D421A1">
        <w:rPr>
          <w:rFonts w:ascii="Times New Roman" w:hAnsi="Times New Roman" w:cs="Times New Roman"/>
          <w:color w:val="1A1A1A"/>
          <w:sz w:val="18"/>
          <w:szCs w:val="18"/>
        </w:rPr>
        <w:t xml:space="preserve"> and co-workers.</w:t>
      </w:r>
      <w:r w:rsidR="00E91EF1">
        <w:rPr>
          <w:rFonts w:ascii="Times New Roman" w:hAnsi="Times New Roman" w:cs="Times New Roman"/>
          <w:color w:val="1A1A1A"/>
          <w:sz w:val="18"/>
          <w:szCs w:val="18"/>
        </w:rPr>
        <w:fldChar w:fldCharType="begin">
          <w:fldData xml:space="preserve">PEVuZE5vdGU+PENpdGU+PEF1dGhvcj5Tcml2YXN0YXZhPC9BdXRob3I+PFllYXI+MjAxMzwvWWVh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PEVuZE5vdGU+PENpdGU+PEF1dGhvcj5Tcml2YXN0YXZhPC9BdXRob3I+PFllYXI+MjAxMzwvWWVh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276" w:tooltip="Srivastava, 2013 #221" w:history="1">
        <w:r w:rsidR="00E91EF1" w:rsidRPr="00E91EF1">
          <w:rPr>
            <w:rFonts w:ascii="Times New Roman" w:hAnsi="Times New Roman" w:cs="Times New Roman"/>
            <w:noProof/>
            <w:color w:val="1A1A1A"/>
            <w:sz w:val="18"/>
            <w:szCs w:val="18"/>
            <w:vertAlign w:val="superscript"/>
          </w:rPr>
          <w:t>276</w:t>
        </w:r>
      </w:hyperlink>
      <w:r w:rsidR="00E91EF1" w:rsidRPr="00E91EF1">
        <w:rPr>
          <w:rFonts w:ascii="Times New Roman" w:hAnsi="Times New Roman" w:cs="Times New Roman"/>
          <w:noProof/>
          <w:color w:val="1A1A1A"/>
          <w:sz w:val="18"/>
          <w:szCs w:val="18"/>
          <w:vertAlign w:val="superscript"/>
        </w:rPr>
        <w:t xml:space="preserve">, </w:t>
      </w:r>
      <w:hyperlink w:anchor="_ENREF_277" w:tooltip="Srivastava, 2014 #222" w:history="1">
        <w:r w:rsidR="00E91EF1" w:rsidRPr="00E91EF1">
          <w:rPr>
            <w:rFonts w:ascii="Times New Roman" w:hAnsi="Times New Roman" w:cs="Times New Roman"/>
            <w:noProof/>
            <w:color w:val="1A1A1A"/>
            <w:sz w:val="18"/>
            <w:szCs w:val="18"/>
            <w:vertAlign w:val="superscript"/>
          </w:rPr>
          <w:t>277</w:t>
        </w:r>
      </w:hyperlink>
      <w:r w:rsidR="00E91EF1">
        <w:rPr>
          <w:rFonts w:ascii="Times New Roman" w:hAnsi="Times New Roman" w:cs="Times New Roman"/>
          <w:color w:val="1A1A1A"/>
          <w:sz w:val="18"/>
          <w:szCs w:val="18"/>
        </w:rPr>
        <w:fldChar w:fldCharType="end"/>
      </w:r>
      <w:r w:rsidR="00554EFB" w:rsidRPr="00D421A1">
        <w:rPr>
          <w:rFonts w:ascii="Times New Roman" w:hAnsi="Times New Roman" w:cs="Times New Roman"/>
          <w:color w:val="1A1A1A"/>
          <w:sz w:val="18"/>
          <w:szCs w:val="18"/>
        </w:rPr>
        <w:t xml:space="preserve"> This method can distinguish between different lipid species, such as DLPC, DOPC and DOPS, and is able to reproduce both elastic and structural properties of the various lipid species in comparison with reference all-atom simulations. This method is based on the so-called multi-scale coarse grain (MS-CG) methodology previously proposed by the same authors,</w:t>
      </w:r>
      <w:r w:rsidR="00E91EF1">
        <w:rPr>
          <w:rFonts w:ascii="Times New Roman" w:hAnsi="Times New Roman" w:cs="Times New Roman"/>
          <w:color w:val="1A1A1A"/>
          <w:sz w:val="18"/>
          <w:szCs w:val="18"/>
        </w:rPr>
        <w:fldChar w:fldCharType="begin">
          <w:fldData xml:space="preserve">PEVuZE5vdGU+PENpdGU+PEF1dGhvcj5JenZla292PC9BdXRob3I+PFllYXI+MjAwNTwvWWVhcj48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PEVuZE5vdGU+PENpdGU+PEF1dGhvcj5JenZla292PC9BdXRob3I+PFllYXI+MjAwNTwvWWVhcj48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44" w:tooltip="Izvekov, 2005 #42" w:history="1">
        <w:r w:rsidR="00E91EF1" w:rsidRPr="00E91EF1">
          <w:rPr>
            <w:rFonts w:ascii="Times New Roman" w:hAnsi="Times New Roman" w:cs="Times New Roman"/>
            <w:noProof/>
            <w:color w:val="1A1A1A"/>
            <w:sz w:val="18"/>
            <w:szCs w:val="18"/>
            <w:vertAlign w:val="superscript"/>
          </w:rPr>
          <w:t>44</w:t>
        </w:r>
      </w:hyperlink>
      <w:r w:rsidR="00E91EF1" w:rsidRPr="00E91EF1">
        <w:rPr>
          <w:rFonts w:ascii="Times New Roman" w:hAnsi="Times New Roman" w:cs="Times New Roman"/>
          <w:noProof/>
          <w:color w:val="1A1A1A"/>
          <w:sz w:val="18"/>
          <w:szCs w:val="18"/>
          <w:vertAlign w:val="superscript"/>
        </w:rPr>
        <w:t xml:space="preserve">, </w:t>
      </w:r>
      <w:hyperlink w:anchor="_ENREF_48" w:tooltip="Noid, 2008 #63" w:history="1">
        <w:r w:rsidR="00E91EF1" w:rsidRPr="00E91EF1">
          <w:rPr>
            <w:rFonts w:ascii="Times New Roman" w:hAnsi="Times New Roman" w:cs="Times New Roman"/>
            <w:noProof/>
            <w:color w:val="1A1A1A"/>
            <w:sz w:val="18"/>
            <w:szCs w:val="18"/>
            <w:vertAlign w:val="superscript"/>
          </w:rPr>
          <w:t>48</w:t>
        </w:r>
      </w:hyperlink>
      <w:r w:rsidR="00E91EF1" w:rsidRPr="00E91EF1">
        <w:rPr>
          <w:rFonts w:ascii="Times New Roman" w:hAnsi="Times New Roman" w:cs="Times New Roman"/>
          <w:noProof/>
          <w:color w:val="1A1A1A"/>
          <w:sz w:val="18"/>
          <w:szCs w:val="18"/>
          <w:vertAlign w:val="superscript"/>
        </w:rPr>
        <w:t xml:space="preserve">, </w:t>
      </w:r>
      <w:hyperlink w:anchor="_ENREF_49" w:tooltip="Noid, 2008 #64" w:history="1">
        <w:r w:rsidR="00E91EF1" w:rsidRPr="00E91EF1">
          <w:rPr>
            <w:rFonts w:ascii="Times New Roman" w:hAnsi="Times New Roman" w:cs="Times New Roman"/>
            <w:noProof/>
            <w:color w:val="1A1A1A"/>
            <w:sz w:val="18"/>
            <w:szCs w:val="18"/>
            <w:vertAlign w:val="superscript"/>
          </w:rPr>
          <w:t>49</w:t>
        </w:r>
      </w:hyperlink>
      <w:r w:rsidR="00E91EF1">
        <w:rPr>
          <w:rFonts w:ascii="Times New Roman" w:hAnsi="Times New Roman" w:cs="Times New Roman"/>
          <w:color w:val="1A1A1A"/>
          <w:sz w:val="18"/>
          <w:szCs w:val="18"/>
        </w:rPr>
        <w:fldChar w:fldCharType="end"/>
      </w:r>
      <w:r w:rsidR="00554EFB" w:rsidRPr="00D421A1">
        <w:rPr>
          <w:rFonts w:ascii="Times New Roman" w:hAnsi="Times New Roman" w:cs="Times New Roman"/>
          <w:color w:val="1A1A1A"/>
          <w:sz w:val="18"/>
          <w:szCs w:val="18"/>
        </w:rPr>
        <w:t xml:space="preserve"> where the interactions between CG particles are derived from all-atom simulations using a force matching approach based on a </w:t>
      </w:r>
      <w:proofErr w:type="spellStart"/>
      <w:r w:rsidR="00554EFB" w:rsidRPr="00D421A1">
        <w:rPr>
          <w:rFonts w:ascii="Times New Roman" w:hAnsi="Times New Roman" w:cs="Times New Roman"/>
          <w:color w:val="1A1A1A"/>
          <w:sz w:val="18"/>
          <w:szCs w:val="18"/>
        </w:rPr>
        <w:t>variational</w:t>
      </w:r>
      <w:proofErr w:type="spellEnd"/>
      <w:r w:rsidR="00554EFB" w:rsidRPr="00D421A1">
        <w:rPr>
          <w:rFonts w:ascii="Times New Roman" w:hAnsi="Times New Roman" w:cs="Times New Roman"/>
          <w:color w:val="1A1A1A"/>
          <w:sz w:val="18"/>
          <w:szCs w:val="18"/>
        </w:rPr>
        <w:t xml:space="preserve"> protocol. </w:t>
      </w:r>
    </w:p>
    <w:p w14:paraId="0414180E" w14:textId="4BD2C056" w:rsidR="00554EFB" w:rsidRPr="00D421A1" w:rsidRDefault="00554EFB" w:rsidP="00554EFB">
      <w:pPr>
        <w:spacing w:line="276" w:lineRule="auto"/>
        <w:jc w:val="both"/>
        <w:rPr>
          <w:rFonts w:ascii="Times New Roman" w:hAnsi="Times New Roman" w:cs="Times New Roman"/>
          <w:sz w:val="18"/>
          <w:szCs w:val="18"/>
        </w:rPr>
      </w:pPr>
      <w:r w:rsidRPr="00D421A1">
        <w:rPr>
          <w:rFonts w:ascii="Times New Roman" w:hAnsi="Times New Roman" w:cs="Times New Roman"/>
          <w:color w:val="1A1A1A"/>
          <w:sz w:val="18"/>
          <w:szCs w:val="18"/>
        </w:rPr>
        <w:t>This methodology has been recently applied to investigate membrane-remodelling processes by peripheral proteins</w:t>
      </w:r>
      <w:hyperlink w:anchor="_ENREF_278" w:tooltip="Simunovic, 2013 #223"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&lt;EndNote&gt;&lt;Cite&gt;&lt;Author&gt;Simunovic&lt;/Author&gt;&lt;Year&gt;2013&lt;/Year&gt;&lt;RecNum&gt;223&lt;/RecNum&gt;&lt;DisplayText&gt;&lt;style face="superscript"&gt;278&lt;/style&gt;&lt;/DisplayText&gt;&lt;record&gt;&lt;rec-number&gt;223&lt;/rec-number&gt;&lt;foreign-keys&gt;&lt;key app="EN" db-id="02pxvzrwkspp2hexfr15ztab9va2zt52sd9w"&gt;223&lt;/key&gt;&lt;/foreign-keys&gt;&lt;ref-type name="Journal Article"&gt;17&lt;/ref-type&gt;&lt;contributors&gt;&lt;authors&gt;&lt;author&gt;Simunovic, M.&lt;/author&gt;&lt;author&gt;Srivastava, A.&lt;/author&gt;&lt;author&gt;Voth, G. A.&lt;/author&gt;&lt;/authors&gt;&lt;/contributors&gt;&lt;auth-address&gt;Department of Chemistry, Institute for Biophysical Dynamics, James Franck Institute, Computation Institute, and Center for Multiscale Theory and Simulation, The University of Chicago, Chicago, IL 60637.&lt;/auth-address&gt;&lt;titles&gt;&lt;title&gt;Linear aggregation of proteins on the membrane as a prelude to membrane remodeling&lt;/title&gt;&lt;secondary-title&gt;Proc Natl Acad Sci U S A&lt;/secondary-title&gt;&lt;alt-title&gt;Proc Natl Acad Sci USA&lt;/alt-title&gt;&lt;/titles&gt;&lt;pages&gt;20396-401&lt;/pages&gt;&lt;volume&gt;110&lt;/volume&gt;&lt;number&gt;51&lt;/number&gt;&lt;edition&gt;2013/11/29&lt;/edition&gt;&lt;keywords&gt;&lt;keyword&gt;Cell Membrane/*chemistry&lt;/keyword&gt;&lt;keyword&gt;Membrane Proteins/*chemistry&lt;/keyword&gt;&lt;keyword&gt;*Models, Chemical&lt;/keyword&gt;&lt;keyword&gt;Protein Structure, Secondary&lt;/keyword&gt;&lt;keyword&gt;Gaussian curvature&lt;/keyword&gt;&lt;keyword&gt;coarse-grained simulation&lt;/keyword&gt;&lt;keyword&gt;membrane curvature&lt;/keyword&gt;&lt;keyword&gt;membrane stress&lt;/keyword&gt;&lt;keyword&gt;self-assembly&lt;/keyword&gt;&lt;/keywords&gt;&lt;dates&gt;&lt;year&gt;2013&lt;/year&gt;&lt;pub-dates&gt;&lt;date&gt;Dec 17&lt;/date&gt;&lt;/pub-dates&gt;&lt;/dates&gt;&lt;isbn&gt;1091-6490 (Electronic)&amp;#xD;0027-8424 (Linking)&lt;/isbn&gt;&lt;accession-num&gt;24284177&lt;/accession-num&gt;&lt;work-type&gt;Research Support, N.I.H., Extramural&amp;#xD;Research Support, Non-U.S. Gov&amp;apos;t&amp;#xD;Research Support, U.S. Gov&amp;apos;t, Non-P.H.S.&lt;/work-type&gt;&lt;urls&gt;&lt;related-urls&gt;&lt;url&gt;http://www.ncbi.nlm.nih.gov/pubmed/24284177&lt;/url&gt;&lt;/related-urls&gt;&lt;/urls&gt;&lt;custom2&gt;3870675&lt;/custom2&gt;&lt;electronic-resource-num&gt;10.1073/pnas.1309819110&lt;/electronic-resource-num&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278</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and</w:t>
      </w:r>
      <w:r w:rsidRPr="00D421A1">
        <w:rPr>
          <w:rFonts w:ascii="Times New Roman" w:hAnsi="Times New Roman" w:cs="Times New Roman"/>
          <w:color w:val="1A1A1A"/>
          <w:sz w:val="18"/>
          <w:szCs w:val="18"/>
        </w:rPr>
        <w:t xml:space="preserve"> appears to be a promising compromise to investigate large-scale properties while still being able to distinguish between different lipid species. However, given the low resolution of the method, with individual lipids described using only three or four beads, several chemical-dependent properties of lipid assemblies remain beyond the capability of this approach. </w:t>
      </w:r>
    </w:p>
    <w:p w14:paraId="11EB7A26"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More generally, all solvent-free CG methods have intrinsic limitations when it comes to describing explicitly processes that ultimately depend on the partitioning of molecules between water and oil, a key characteristic of lipids and surfactants. Thus, even though solvent-free CG methods have shown the capability to reproduce structural properties of </w:t>
      </w:r>
      <w:r w:rsidRPr="00D421A1">
        <w:rPr>
          <w:rFonts w:ascii="Times New Roman" w:hAnsi="Times New Roman" w:cs="Times New Roman"/>
          <w:color w:val="1A1A1A"/>
          <w:sz w:val="18"/>
          <w:szCs w:val="18"/>
        </w:rPr>
        <w:lastRenderedPageBreak/>
        <w:t>membranes, more accurate thermodynamic properties require the explicit treatment of water-lipids interactions.</w:t>
      </w:r>
    </w:p>
    <w:p w14:paraId="11B9CBF7" w14:textId="10C06B40"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The two most successful CG force fields that have been trying to mimic most of the chemical properties of lipids are the MARTINI,</w:t>
      </w:r>
      <w:hyperlink w:anchor="_ENREF_279" w:tooltip="Marrink, 2007 #224" w:history="1">
        <w:r w:rsidR="00E91EF1">
          <w:rPr>
            <w:rFonts w:ascii="Times New Roman" w:hAnsi="Times New Roman" w:cs="Times New Roman"/>
            <w:color w:val="1A1A1A"/>
            <w:sz w:val="18"/>
            <w:szCs w:val="18"/>
          </w:rPr>
          <w:fldChar w:fldCharType="begin">
            <w:fldData xml:space="preserve">PEVuZE5vdGU+PENpdGU+PEF1dGhvcj5NYXJyaW5rPC9BdXRob3I+PFllYXI+MjAwNzwvWWVhcj48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dC1wZXJpb2RpY2FsPjxwYWdlcz43ODEyLTI0PC9wYWdlcz48dm9sdW1lPjExMTwvdm9sdW1lPjxu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PEVuZE5vdGU+PENpdGU+PEF1dGhvcj5NYXJyaW5rPC9BdXRob3I+PFllYXI+MjAwNzwvWWVhcj48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dC1wZXJpb2RpY2FsPjxwYWdlcz43ODEyLTI0PC9wYWdlcz48dm9sdW1lPjExMTwvdm9sdW1lPjxu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279</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developed by </w:t>
      </w:r>
      <w:proofErr w:type="spellStart"/>
      <w:r w:rsidRPr="00D421A1">
        <w:rPr>
          <w:rFonts w:ascii="Times New Roman" w:hAnsi="Times New Roman" w:cs="Times New Roman"/>
          <w:color w:val="1A1A1A"/>
          <w:sz w:val="18"/>
          <w:szCs w:val="18"/>
        </w:rPr>
        <w:t>Marrink</w:t>
      </w:r>
      <w:proofErr w:type="spellEnd"/>
      <w:r w:rsidRPr="00D421A1">
        <w:rPr>
          <w:rFonts w:ascii="Times New Roman" w:hAnsi="Times New Roman" w:cs="Times New Roman"/>
          <w:color w:val="1A1A1A"/>
          <w:sz w:val="18"/>
          <w:szCs w:val="18"/>
        </w:rPr>
        <w:t xml:space="preserve"> and </w:t>
      </w:r>
      <w:proofErr w:type="spellStart"/>
      <w:r w:rsidRPr="00D421A1">
        <w:rPr>
          <w:rFonts w:ascii="Times New Roman" w:hAnsi="Times New Roman" w:cs="Times New Roman"/>
          <w:color w:val="1A1A1A"/>
          <w:sz w:val="18"/>
          <w:szCs w:val="18"/>
        </w:rPr>
        <w:t>coworkers</w:t>
      </w:r>
      <w:proofErr w:type="spellEnd"/>
      <w:r w:rsidRPr="00D421A1">
        <w:rPr>
          <w:rFonts w:ascii="Times New Roman" w:hAnsi="Times New Roman" w:cs="Times New Roman"/>
          <w:color w:val="1A1A1A"/>
          <w:sz w:val="18"/>
          <w:szCs w:val="18"/>
        </w:rPr>
        <w:t xml:space="preserve"> and the SDK model</w:t>
      </w:r>
      <w:hyperlink w:anchor="_ENREF_280" w:tooltip="Shinoda, 2010 #225" w:history="1">
        <w:r w:rsidR="00E91EF1">
          <w:rPr>
            <w:rFonts w:ascii="Times New Roman" w:hAnsi="Times New Roman" w:cs="Times New Roman"/>
            <w:color w:val="1A1A1A"/>
            <w:sz w:val="18"/>
            <w:szCs w:val="18"/>
          </w:rPr>
          <w:fldChar w:fldCharType="begin">
            <w:fldData xml:space="preserve">PEVuZE5vdGU+PENpdGU+PEF1dGhvcj5TaGlub2RhPC9BdXRob3I+PFllYXI+MjAxMDwvWWVhcj48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PEVuZE5vdGU+PENpdGU+PEF1dGhvcj5TaGlub2RhPC9BdXRob3I+PFllYXI+MjAxMDwvWWVhcj48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280</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developed by Klein and colleagues. Both methods use a finer mapping, with phospholipids described with approximately ten to twenty CG beads, depending on the acyl chain length, and an explicit treatment of th</w:t>
      </w:r>
      <w:r w:rsidR="003C492F" w:rsidRPr="00D421A1">
        <w:rPr>
          <w:rFonts w:ascii="Times New Roman" w:hAnsi="Times New Roman" w:cs="Times New Roman"/>
          <w:color w:val="1A1A1A"/>
          <w:sz w:val="18"/>
          <w:szCs w:val="18"/>
        </w:rPr>
        <w:t>e surrounding solvent (Figure 12</w:t>
      </w:r>
      <w:r w:rsidRPr="00D421A1">
        <w:rPr>
          <w:rFonts w:ascii="Times New Roman" w:hAnsi="Times New Roman" w:cs="Times New Roman"/>
          <w:color w:val="1A1A1A"/>
          <w:sz w:val="18"/>
          <w:szCs w:val="18"/>
        </w:rPr>
        <w:t>).</w:t>
      </w:r>
    </w:p>
    <w:p w14:paraId="1FD27323" w14:textId="3B015EDD"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The MARTINI force field, developed as a substantial improvement from previous CG attempts</w:t>
      </w:r>
      <w:hyperlink w:anchor="_ENREF_281" w:tooltip="de Vries, 2004 #226"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&lt;EndNote&gt;&lt;Cite&gt;&lt;Author&gt;de Vries&lt;/Author&gt;&lt;Year&gt;2004&lt;/Year&gt;&lt;RecNum&gt;226&lt;/RecNum&gt;&lt;DisplayText&gt;&lt;style face="superscript"&gt;281&lt;/style&gt;&lt;/DisplayText&gt;&lt;record&gt;&lt;rec-number&gt;226&lt;/rec-number&gt;&lt;foreign-keys&gt;&lt;key app="EN" db-id="02pxvzrwkspp2hexfr15ztab9va2zt52sd9w"&gt;226&lt;/key&gt;&lt;/foreign-keys&gt;&lt;ref-type name="Journal Article"&gt;17&lt;/ref-type&gt;&lt;contributors&gt;&lt;authors&gt;&lt;author&gt;de Vries, A. H.&lt;/author&gt;&lt;author&gt;Mark, A. E.&lt;/author&gt;&lt;author&gt;Marrink, S. J.&lt;/author&gt;&lt;/authors&gt;&lt;/contributors&gt;&lt;auth-address&gt;Department of Biophysical Chemistry, University of Groningen, Nijenborgh 4, 9747 AG Groningen, The Netherlands. a.h.de.vries@chem.rug.nl&lt;/auth-address&gt;&lt;titles&gt;&lt;title&gt;Molecular dynamics simulation of the spontaneous formation of a small DPPC vesicle in water in atomistic detail&lt;/title&gt;&lt;secondary-title&gt;J Am Chem Soc&lt;/secondary-title&gt;&lt;alt-title&gt;J Am Chem Soc&lt;/alt-title&gt;&lt;/titles&gt;&lt;pages&gt;4488-9&lt;/pages&gt;&lt;volume&gt;126&lt;/volume&gt;&lt;number&gt;14&lt;/number&gt;&lt;edition&gt;2004/04/09&lt;/edition&gt;&lt;keywords&gt;&lt;keyword&gt;1,2-Dipalmitoylphosphatidylcholine/*chemistry&lt;/keyword&gt;&lt;keyword&gt;Computer Simulation&lt;/keyword&gt;&lt;keyword&gt;Liposomes/*chemistry&lt;/keyword&gt;&lt;keyword&gt;Models, Chemical&lt;/keyword&gt;&lt;keyword&gt;Thermodynamics&lt;/keyword&gt;&lt;keyword&gt;Water/*chemistry&lt;/keyword&gt;&lt;/keywords&gt;&lt;dates&gt;&lt;year&gt;2004&lt;/year&gt;&lt;pub-dates&gt;&lt;date&gt;Apr 14&lt;/date&gt;&lt;/pub-dates&gt;&lt;/dates&gt;&lt;isbn&gt;0002-7863 (Print)&amp;#xD;0002-7863 (Linking)&lt;/isbn&gt;&lt;accession-num&gt;15070345&lt;/accession-num&gt;&lt;work-type&gt;Research Support, Non-U.S. Gov&amp;apos;t&lt;/work-type&gt;&lt;urls&gt;&lt;related-urls&gt;&lt;url&gt;http://www.ncbi.nlm.nih.gov/pubmed/15070345&lt;/url&gt;&lt;/related-urls&gt;&lt;/urls&gt;&lt;electronic-resource-num&gt;10.1021/ja0398417&lt;/electronic-resource-num&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281</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mostly uses a mapping of four heavy atoms into one CG bead, including for water molecules. A finer mapping is used for chemical moieties of subtle structural properties, such as ring compounds that are important in some lipid species, including cholesterol and </w:t>
      </w:r>
      <w:proofErr w:type="spellStart"/>
      <w:r w:rsidRPr="00D421A1">
        <w:rPr>
          <w:rFonts w:ascii="Times New Roman" w:hAnsi="Times New Roman" w:cs="Times New Roman"/>
          <w:color w:val="1A1A1A"/>
          <w:sz w:val="18"/>
          <w:szCs w:val="18"/>
        </w:rPr>
        <w:t>phosphoinositides</w:t>
      </w:r>
      <w:proofErr w:type="spellEnd"/>
      <w:r w:rsidRPr="00D421A1">
        <w:rPr>
          <w:rFonts w:ascii="Times New Roman" w:hAnsi="Times New Roman" w:cs="Times New Roman"/>
          <w:color w:val="1A1A1A"/>
          <w:sz w:val="18"/>
          <w:szCs w:val="18"/>
        </w:rPr>
        <w:t xml:space="preserve">. </w:t>
      </w:r>
    </w:p>
    <w:p w14:paraId="6797C63A"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In the model, four main types of CG beads are introduced: polar, nonpolar, </w:t>
      </w:r>
      <w:proofErr w:type="spellStart"/>
      <w:r w:rsidRPr="00D421A1">
        <w:rPr>
          <w:rFonts w:ascii="Times New Roman" w:hAnsi="Times New Roman" w:cs="Times New Roman"/>
          <w:color w:val="1A1A1A"/>
          <w:sz w:val="18"/>
          <w:szCs w:val="18"/>
        </w:rPr>
        <w:t>apolar</w:t>
      </w:r>
      <w:proofErr w:type="spellEnd"/>
      <w:r w:rsidRPr="00D421A1">
        <w:rPr>
          <w:rFonts w:ascii="Times New Roman" w:hAnsi="Times New Roman" w:cs="Times New Roman"/>
          <w:color w:val="1A1A1A"/>
          <w:sz w:val="18"/>
          <w:szCs w:val="18"/>
        </w:rPr>
        <w:t xml:space="preserve"> and charged. Each of these particle types is in addition characterized by some subtype specifications, mainly its hydrogen-bond capability (acceptor, donor, both or none) and its overall polarity (on a 1-5 scale). With few exceptions, all particles have the same size and the interactions between them depend solely on the pair-pair strength interaction (in a classical 6-12 </w:t>
      </w:r>
      <w:proofErr w:type="spellStart"/>
      <w:r w:rsidRPr="00D421A1">
        <w:rPr>
          <w:rFonts w:ascii="Times New Roman" w:hAnsi="Times New Roman" w:cs="Times New Roman"/>
          <w:color w:val="1A1A1A"/>
          <w:sz w:val="18"/>
          <w:szCs w:val="18"/>
        </w:rPr>
        <w:t>Lennard</w:t>
      </w:r>
      <w:proofErr w:type="spellEnd"/>
      <w:r w:rsidRPr="00D421A1">
        <w:rPr>
          <w:rFonts w:ascii="Times New Roman" w:hAnsi="Times New Roman" w:cs="Times New Roman"/>
          <w:color w:val="1A1A1A"/>
          <w:sz w:val="18"/>
          <w:szCs w:val="18"/>
        </w:rPr>
        <w:t xml:space="preserve">-Jones fashion) and on their charges (in the electrostatic term).  </w:t>
      </w:r>
    </w:p>
    <w:p w14:paraId="449C87F8" w14:textId="45A7BE3A"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This approach allows distinguishing between several chemical compounds, while still keeping the number of different CG beads manageable. As an example, a phospholipid molecule (</w:t>
      </w:r>
      <w:proofErr w:type="spellStart"/>
      <w:r w:rsidRPr="00D421A1">
        <w:rPr>
          <w:rFonts w:ascii="Times New Roman" w:hAnsi="Times New Roman" w:cs="Times New Roman"/>
          <w:color w:val="1A1A1A"/>
          <w:sz w:val="18"/>
          <w:szCs w:val="18"/>
        </w:rPr>
        <w:t>phosphoch</w:t>
      </w:r>
      <w:r w:rsidR="003C492F" w:rsidRPr="00D421A1">
        <w:rPr>
          <w:rFonts w:ascii="Times New Roman" w:hAnsi="Times New Roman" w:cs="Times New Roman"/>
          <w:color w:val="1A1A1A"/>
          <w:sz w:val="18"/>
          <w:szCs w:val="18"/>
        </w:rPr>
        <w:t>oline</w:t>
      </w:r>
      <w:proofErr w:type="spellEnd"/>
      <w:r w:rsidR="003C492F" w:rsidRPr="00D421A1">
        <w:rPr>
          <w:rFonts w:ascii="Times New Roman" w:hAnsi="Times New Roman" w:cs="Times New Roman"/>
          <w:color w:val="1A1A1A"/>
          <w:sz w:val="18"/>
          <w:szCs w:val="18"/>
        </w:rPr>
        <w:t xml:space="preserve"> for example, see Figure 12</w:t>
      </w:r>
      <w:r w:rsidRPr="00D421A1">
        <w:rPr>
          <w:rFonts w:ascii="Times New Roman" w:hAnsi="Times New Roman" w:cs="Times New Roman"/>
          <w:color w:val="1A1A1A"/>
          <w:sz w:val="18"/>
          <w:szCs w:val="18"/>
        </w:rPr>
        <w:t xml:space="preserve">) is described by two charged particles representing the choline and phosphate groups, respectively, two polar particles describing the glycerol moieties, and several </w:t>
      </w:r>
      <w:proofErr w:type="spellStart"/>
      <w:r w:rsidRPr="00D421A1">
        <w:rPr>
          <w:rFonts w:ascii="Times New Roman" w:hAnsi="Times New Roman" w:cs="Times New Roman"/>
          <w:color w:val="1A1A1A"/>
          <w:sz w:val="18"/>
          <w:szCs w:val="18"/>
        </w:rPr>
        <w:t>apolar</w:t>
      </w:r>
      <w:proofErr w:type="spellEnd"/>
      <w:r w:rsidRPr="00D421A1">
        <w:rPr>
          <w:rFonts w:ascii="Times New Roman" w:hAnsi="Times New Roman" w:cs="Times New Roman"/>
          <w:color w:val="1A1A1A"/>
          <w:sz w:val="18"/>
          <w:szCs w:val="18"/>
        </w:rPr>
        <w:t xml:space="preserve"> particles modelling the two acyl chains, with the total number depending on the length of the acyl chains and consistent with the 4 to 1 mapping. </w:t>
      </w:r>
    </w:p>
    <w:p w14:paraId="44191A52"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Thanks to the relatively high number of different particles, subtler chemical properties that are crucial in lipid chemistry can be investigated, such as the influence of lipid mono- or poly-unsaturation, or the properties of different lipid polar heads (even fine ones such as the difference between </w:t>
      </w:r>
      <w:proofErr w:type="spellStart"/>
      <w:r w:rsidRPr="00D421A1">
        <w:rPr>
          <w:rFonts w:ascii="Times New Roman" w:hAnsi="Times New Roman" w:cs="Times New Roman"/>
          <w:color w:val="1A1A1A"/>
          <w:sz w:val="18"/>
          <w:szCs w:val="18"/>
        </w:rPr>
        <w:t>phosphocholine</w:t>
      </w:r>
      <w:proofErr w:type="spellEnd"/>
      <w:r w:rsidRPr="00D421A1">
        <w:rPr>
          <w:rFonts w:ascii="Times New Roman" w:hAnsi="Times New Roman" w:cs="Times New Roman"/>
          <w:color w:val="1A1A1A"/>
          <w:sz w:val="18"/>
          <w:szCs w:val="18"/>
        </w:rPr>
        <w:t xml:space="preserve"> and </w:t>
      </w:r>
      <w:proofErr w:type="spellStart"/>
      <w:r w:rsidRPr="00D421A1">
        <w:rPr>
          <w:rFonts w:ascii="Times New Roman" w:hAnsi="Times New Roman" w:cs="Times New Roman"/>
          <w:color w:val="1A1A1A"/>
          <w:sz w:val="18"/>
          <w:szCs w:val="18"/>
        </w:rPr>
        <w:t>phosphoethanolamine</w:t>
      </w:r>
      <w:proofErr w:type="spellEnd"/>
      <w:r w:rsidRPr="00D421A1">
        <w:rPr>
          <w:rFonts w:ascii="Times New Roman" w:hAnsi="Times New Roman" w:cs="Times New Roman"/>
          <w:color w:val="1A1A1A"/>
          <w:sz w:val="18"/>
          <w:szCs w:val="18"/>
        </w:rPr>
        <w:t>).</w:t>
      </w:r>
    </w:p>
    <w:p w14:paraId="1213A4D7"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Once the atomistic to CG mapping and the potential energy terms (harmonic potential for bonds and angles, 6-12 </w:t>
      </w:r>
      <w:proofErr w:type="spellStart"/>
      <w:r w:rsidRPr="00D421A1">
        <w:rPr>
          <w:rFonts w:ascii="Times New Roman" w:hAnsi="Times New Roman" w:cs="Times New Roman"/>
          <w:color w:val="1A1A1A"/>
          <w:sz w:val="18"/>
          <w:szCs w:val="18"/>
        </w:rPr>
        <w:t>Lennard</w:t>
      </w:r>
      <w:proofErr w:type="spellEnd"/>
      <w:r w:rsidRPr="00D421A1">
        <w:rPr>
          <w:rFonts w:ascii="Times New Roman" w:hAnsi="Times New Roman" w:cs="Times New Roman"/>
          <w:color w:val="1A1A1A"/>
          <w:sz w:val="18"/>
          <w:szCs w:val="18"/>
        </w:rPr>
        <w:t xml:space="preserve"> Jones and electrostatic with a relative dielectric of 15) are set, the crucial aspect of this CG procedure is the determination of the numerous intra- and inter-molecular parameters. </w:t>
      </w:r>
    </w:p>
    <w:p w14:paraId="16A798E9"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In the MARTINI strategy, bonded terms are parameterized such as to reproduce values obtained from atomistic simulations, while non-bonded parameters are set to reproduce, for all the individual particle types specified in the mapping, experimentally-derived thermodynamic properties (sometimes replaced by atomistic free energy calculations if the experimental data are not available), and in particular free energies of hydration, free energies of vaporization and the partitioning free energies between water and a number of organic phases.</w:t>
      </w:r>
    </w:p>
    <w:p w14:paraId="36A1DD17"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The main advantage of this empirical approach is its immediate transferability: since any new molecule is built from the same set of building blocks, it is reasonable to assume that the force field will be able to describe, at least semi-quantitatively, its thermodynamic properties. On the other hand, the main drawback is that if a specific property (and especially structural ones) needs to be accurately described, there is no </w:t>
      </w:r>
      <w:r w:rsidRPr="00D421A1">
        <w:rPr>
          <w:rFonts w:ascii="Times New Roman" w:hAnsi="Times New Roman" w:cs="Times New Roman"/>
          <w:i/>
          <w:color w:val="1A1A1A"/>
          <w:sz w:val="18"/>
          <w:szCs w:val="18"/>
        </w:rPr>
        <w:t xml:space="preserve">a </w:t>
      </w:r>
      <w:r w:rsidRPr="00D421A1">
        <w:rPr>
          <w:rFonts w:ascii="Times New Roman" w:hAnsi="Times New Roman" w:cs="Times New Roman"/>
          <w:i/>
          <w:color w:val="1A1A1A"/>
          <w:sz w:val="18"/>
          <w:szCs w:val="18"/>
        </w:rPr>
        <w:lastRenderedPageBreak/>
        <w:t>priori</w:t>
      </w:r>
      <w:r w:rsidRPr="00D421A1">
        <w:rPr>
          <w:rFonts w:ascii="Times New Roman" w:hAnsi="Times New Roman" w:cs="Times New Roman"/>
          <w:color w:val="1A1A1A"/>
          <w:sz w:val="18"/>
          <w:szCs w:val="18"/>
        </w:rPr>
        <w:t xml:space="preserve"> guarantee that the MARTINI force field will be able to do so with the desired level of accuracy.</w:t>
      </w:r>
    </w:p>
    <w:p w14:paraId="7AAB88E7" w14:textId="71D34339"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In particular, this parameterization approach has shortcomings in reproducing correctly the phase diagram of water, including, for example, water/</w:t>
      </w:r>
      <w:proofErr w:type="spellStart"/>
      <w:r w:rsidRPr="00D421A1">
        <w:rPr>
          <w:rFonts w:ascii="Times New Roman" w:hAnsi="Times New Roman" w:cs="Times New Roman"/>
          <w:color w:val="1A1A1A"/>
          <w:sz w:val="18"/>
          <w:szCs w:val="18"/>
        </w:rPr>
        <w:t>vapor</w:t>
      </w:r>
      <w:proofErr w:type="spellEnd"/>
      <w:r w:rsidRPr="00D421A1">
        <w:rPr>
          <w:rFonts w:ascii="Times New Roman" w:hAnsi="Times New Roman" w:cs="Times New Roman"/>
          <w:color w:val="1A1A1A"/>
          <w:sz w:val="18"/>
          <w:szCs w:val="18"/>
        </w:rPr>
        <w:t xml:space="preserve"> interfacial tension,</w:t>
      </w:r>
      <w:hyperlink w:anchor="_ENREF_279" w:tooltip="Marrink, 2007 #224" w:history="1">
        <w:r w:rsidR="00E91EF1">
          <w:rPr>
            <w:rFonts w:ascii="Times New Roman" w:hAnsi="Times New Roman" w:cs="Times New Roman"/>
            <w:color w:val="1A1A1A"/>
            <w:sz w:val="18"/>
            <w:szCs w:val="18"/>
          </w:rPr>
          <w:fldChar w:fldCharType="begin">
            <w:fldData xml:space="preserve">PEVuZE5vdGU+PENpdGU+PEF1dGhvcj5NYXJyaW5rPC9BdXRob3I+PFllYXI+MjAwNzwvWWVhcj48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dC1wZXJpb2RpY2FsPjxwYWdlcz43ODEyLTI0PC9wYWdlcz48dm9sdW1lPjExMTwvdm9sdW1lPjxu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PEVuZE5vdGU+PENpdGU+PEF1dGhvcj5NYXJyaW5rPC9BdXRob3I+PFllYXI+MjAwNzwvWWVhcj48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dC1wZXJpb2RpY2FsPjxwYWdlcz43ODEyLTI0PC9wYWdlcz48dm9sdW1lPjExMTwvdm9sdW1lPjxu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279</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and, as a consequence, it has flaws for what pertains the investigation of surfactant properties of lipid monolayer at the air/water interface.</w:t>
      </w:r>
      <w:r w:rsidR="00E91EF1">
        <w:rPr>
          <w:rFonts w:ascii="Times New Roman" w:hAnsi="Times New Roman" w:cs="Times New Roman"/>
          <w:color w:val="1A1A1A"/>
          <w:sz w:val="18"/>
          <w:szCs w:val="18"/>
        </w:rPr>
        <w:fldChar w:fldCharType="begin">
          <w:fldData xml:space="preserve">PEVuZE5vdGU+PENpdGU+PEF1dGhvcj5NYXJyaW5rPC9BdXRob3I+PFllYXI+MjAxMzwvWWVhcj48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PEVuZE5vdGU+PENpdGU+PEF1dGhvcj5NYXJyaW5rPC9BdXRob3I+PFllYXI+MjAxMzwvWWVhcj48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61" w:tooltip="Marrink, 2013 #54" w:history="1">
        <w:r w:rsidR="00E91EF1" w:rsidRPr="00E91EF1">
          <w:rPr>
            <w:rFonts w:ascii="Times New Roman" w:hAnsi="Times New Roman" w:cs="Times New Roman"/>
            <w:noProof/>
            <w:color w:val="1A1A1A"/>
            <w:sz w:val="18"/>
            <w:szCs w:val="18"/>
            <w:vertAlign w:val="superscript"/>
          </w:rPr>
          <w:t>61</w:t>
        </w:r>
      </w:hyperlink>
      <w:r w:rsidR="00E91EF1" w:rsidRPr="00E91EF1">
        <w:rPr>
          <w:rFonts w:ascii="Times New Roman" w:hAnsi="Times New Roman" w:cs="Times New Roman"/>
          <w:noProof/>
          <w:color w:val="1A1A1A"/>
          <w:sz w:val="18"/>
          <w:szCs w:val="18"/>
          <w:vertAlign w:val="superscript"/>
        </w:rPr>
        <w:t xml:space="preserve">, </w:t>
      </w:r>
      <w:hyperlink w:anchor="_ENREF_280" w:tooltip="Shinoda, 2010 #225" w:history="1">
        <w:r w:rsidR="00E91EF1" w:rsidRPr="00E91EF1">
          <w:rPr>
            <w:rFonts w:ascii="Times New Roman" w:hAnsi="Times New Roman" w:cs="Times New Roman"/>
            <w:noProof/>
            <w:color w:val="1A1A1A"/>
            <w:sz w:val="18"/>
            <w:szCs w:val="18"/>
            <w:vertAlign w:val="superscript"/>
          </w:rPr>
          <w:t>280</w:t>
        </w:r>
      </w:hyperlink>
      <w:r w:rsidR="00E91EF1">
        <w:rPr>
          <w:rFonts w:ascii="Times New Roman" w:hAnsi="Times New Roman" w:cs="Times New Roman"/>
          <w:color w:val="1A1A1A"/>
          <w:sz w:val="18"/>
          <w:szCs w:val="18"/>
        </w:rPr>
        <w:fldChar w:fldCharType="end"/>
      </w:r>
      <w:r w:rsidRPr="00D421A1">
        <w:rPr>
          <w:rFonts w:ascii="Times New Roman" w:hAnsi="Times New Roman" w:cs="Times New Roman"/>
          <w:color w:val="1A1A1A"/>
          <w:sz w:val="18"/>
          <w:szCs w:val="18"/>
        </w:rPr>
        <w:t xml:space="preserve"> Improvements of the MARTINI water model have been proposed via the use of a polarizable force field,</w:t>
      </w:r>
      <w:hyperlink w:anchor="_ENREF_282" w:tooltip="Yesylevskyy, 2010 #227"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&lt;EndNote&gt;&lt;Cite&gt;&lt;Author&gt;Yesylevskyy&lt;/Author&gt;&lt;Year&gt;2010&lt;/Year&gt;&lt;RecNum&gt;227&lt;/RecNum&gt;&lt;DisplayText&gt;&lt;style face="superscript"&gt;282&lt;/style&gt;&lt;/DisplayText&gt;&lt;record&gt;&lt;rec-number&gt;227&lt;/rec-number&gt;&lt;foreign-keys&gt;&lt;key app="EN" db-id="02pxvzrwkspp2hexfr15ztab9va2zt52sd9w"&gt;227&lt;/key&gt;&lt;/foreign-keys&gt;&lt;ref-type name="Journal Article"&gt;17&lt;/ref-type&gt;&lt;contributors&gt;&lt;authors&gt;&lt;author&gt;Yesylevskyy, S. O.&lt;/author&gt;&lt;author&gt;Schafer, L. V.&lt;/author&gt;&lt;author&gt;Sengupta, D.&lt;/author&gt;&lt;author&gt;Marrink, S. J.&lt;/author&gt;&lt;/authors&gt;&lt;/contributors&gt;&lt;auth-address&gt;Department of Physics of Biological Systems, Institute of Physics, National Academy of Sciences of Ukraine, Kiev, Ukraine.&lt;/auth-address&gt;&lt;titles&gt;&lt;title&gt;Polarizable water model for the coarse-grained MARTINI force field&lt;/title&gt;&lt;secondary-title&gt;PLoS Comput Biol&lt;/secondary-title&gt;&lt;alt-title&gt;PLoS Comput Biol&lt;/alt-title&gt;&lt;/titles&gt;&lt;periodical&gt;&lt;full-title&gt;Plos Computational Biology&lt;/full-title&gt;&lt;abbr-1&gt;Plos Comput Biol&lt;/abbr-1&gt;&lt;/periodical&gt;&lt;alt-periodical&gt;&lt;full-title&gt;Plos Computational Biology&lt;/full-title&gt;&lt;abbr-1&gt;Plos Comput Biol&lt;/abbr-1&gt;&lt;/alt-periodical&gt;&lt;pages&gt;e1000810&lt;/pages&gt;&lt;volume&gt;6&lt;/volume&gt;&lt;number&gt;6&lt;/number&gt;&lt;edition&gt;2010/06/16&lt;/edition&gt;&lt;keywords&gt;&lt;keyword&gt;Alkanes/chemistry&lt;/keyword&gt;&lt;keyword&gt;Electrochemistry/*methods&lt;/keyword&gt;&lt;keyword&gt;Ions/chemistry&lt;/keyword&gt;&lt;keyword&gt;Lipid Bilayers/chemistry&lt;/keyword&gt;&lt;keyword&gt;*Molecular Dynamics Simulation&lt;/keyword&gt;&lt;keyword&gt;Octanes/chemistry&lt;/keyword&gt;&lt;keyword&gt;Sodium Chloride/chemistry&lt;/keyword&gt;&lt;keyword&gt;Temperature&lt;/keyword&gt;&lt;keyword&gt;Thermodynamics&lt;/keyword&gt;&lt;keyword&gt;Water/*chemistry&lt;/keyword&gt;&lt;/keywords&gt;&lt;dates&gt;&lt;year&gt;2010&lt;/year&gt;&lt;pub-dates&gt;&lt;date&gt;Jun&lt;/date&gt;&lt;/pub-dates&gt;&lt;/dates&gt;&lt;isbn&gt;1553-7358 (Electronic)&amp;#xD;1553-734X (Linking)&lt;/isbn&gt;&lt;accession-num&gt;20548957&lt;/accession-num&gt;&lt;work-type&gt;Research Support, Non-U.S. Gov&amp;apos;t&lt;/work-type&gt;&lt;urls&gt;&lt;related-urls&gt;&lt;url&gt;http://www.ncbi.nlm.nih.gov/pubmed/20548957&lt;/url&gt;&lt;/related-urls&gt;&lt;/urls&gt;&lt;custom2&gt;2883601&lt;/custom2&gt;&lt;electronic-resource-num&gt;10.1371/journal.pcbi.1000810&lt;/electronic-resource-num&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282</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but polarizable CG force fields remain poorly investigated so far in the field of CG simulations. </w:t>
      </w:r>
    </w:p>
    <w:p w14:paraId="21B0060C" w14:textId="7C0B5AAD" w:rsidR="00554EFB" w:rsidRPr="00D421A1" w:rsidRDefault="00554EFB" w:rsidP="00554EFB">
      <w:pPr>
        <w:spacing w:line="276" w:lineRule="auto"/>
        <w:jc w:val="both"/>
        <w:rPr>
          <w:rFonts w:ascii="Times" w:hAnsi="Times" w:cs="Arial"/>
          <w:color w:val="1A1A1A"/>
          <w:sz w:val="18"/>
          <w:szCs w:val="18"/>
        </w:rPr>
      </w:pPr>
      <w:r w:rsidRPr="00D421A1">
        <w:rPr>
          <w:rFonts w:ascii="Times New Roman" w:hAnsi="Times New Roman" w:cs="Times New Roman"/>
          <w:color w:val="1A1A1A"/>
          <w:sz w:val="18"/>
          <w:szCs w:val="18"/>
        </w:rPr>
        <w:t xml:space="preserve">Despite its limitations, the MARTINI model, especially thanks to its connections with the GROMACS molecular dynamics </w:t>
      </w:r>
      <w:r w:rsidR="006D41B3" w:rsidRPr="00D421A1">
        <w:rPr>
          <w:rFonts w:ascii="Times New Roman" w:hAnsi="Times New Roman" w:cs="Times New Roman"/>
          <w:color w:val="1A1A1A"/>
          <w:sz w:val="18"/>
          <w:szCs w:val="18"/>
        </w:rPr>
        <w:t>software package</w:t>
      </w:r>
      <w:r w:rsidR="00E91EF1">
        <w:rPr>
          <w:rFonts w:ascii="Times New Roman" w:hAnsi="Times New Roman" w:cs="Times New Roman"/>
          <w:color w:val="1A1A1A"/>
          <w:sz w:val="18"/>
          <w:szCs w:val="18"/>
        </w:rPr>
        <w:fldChar w:fldCharType="begin">
          <w:fldData xml:space="preserve">PEVuZE5vdGU+PENpdGU+PEF1dGhvcj5Qcm9uazwvQXV0aG9yPjxZZWFyPjIwMTM8L1llYXI+PFJl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PEVuZE5vdGU+PENpdGU+PEF1dGhvcj5Qcm9uazwvQXV0aG9yPjxZZWFyPjIwMTM8L1llYXI+PFJl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hyperlink w:anchor="_ENREF_283" w:tooltip="Pronk, 2013 #229" w:history="1">
        <w:r w:rsidR="00E91EF1" w:rsidRPr="00E91EF1">
          <w:rPr>
            <w:rFonts w:ascii="Times New Roman" w:hAnsi="Times New Roman" w:cs="Times New Roman"/>
            <w:noProof/>
            <w:color w:val="1A1A1A"/>
            <w:sz w:val="18"/>
            <w:szCs w:val="18"/>
            <w:vertAlign w:val="superscript"/>
          </w:rPr>
          <w:t>283</w:t>
        </w:r>
      </w:hyperlink>
      <w:r w:rsidR="00E91EF1" w:rsidRPr="00E91EF1">
        <w:rPr>
          <w:rFonts w:ascii="Times New Roman" w:hAnsi="Times New Roman" w:cs="Times New Roman"/>
          <w:noProof/>
          <w:color w:val="1A1A1A"/>
          <w:sz w:val="18"/>
          <w:szCs w:val="18"/>
          <w:vertAlign w:val="superscript"/>
        </w:rPr>
        <w:t xml:space="preserve">, </w:t>
      </w:r>
      <w:hyperlink w:anchor="_ENREF_284" w:tooltip="Van Der Spoel, 2005 #228" w:history="1">
        <w:r w:rsidR="00E91EF1" w:rsidRPr="00E91EF1">
          <w:rPr>
            <w:rFonts w:ascii="Times New Roman" w:hAnsi="Times New Roman" w:cs="Times New Roman"/>
            <w:noProof/>
            <w:color w:val="1A1A1A"/>
            <w:sz w:val="18"/>
            <w:szCs w:val="18"/>
            <w:vertAlign w:val="superscript"/>
          </w:rPr>
          <w:t>284</w:t>
        </w:r>
      </w:hyperlink>
      <w:r w:rsidR="00E91EF1">
        <w:rPr>
          <w:rFonts w:ascii="Times New Roman" w:hAnsi="Times New Roman" w:cs="Times New Roman"/>
          <w:color w:val="1A1A1A"/>
          <w:sz w:val="18"/>
          <w:szCs w:val="18"/>
        </w:rPr>
        <w:fldChar w:fldCharType="end"/>
      </w:r>
      <w:r w:rsidRPr="00D421A1">
        <w:rPr>
          <w:rFonts w:ascii="Times New Roman" w:hAnsi="Times New Roman" w:cs="Times New Roman"/>
          <w:color w:val="1A1A1A"/>
          <w:sz w:val="18"/>
          <w:szCs w:val="18"/>
        </w:rPr>
        <w:t xml:space="preserve"> and to its user-friendly implementation (see http://md.chem.rug.nl/cgmartini), is by far the most used CG model for lipids assemblies to date and it has been proficiently used to investigate a large number of membrane and lipid properties. The successes of the MARTINI force field have been recently described in an excellent review;</w:t>
      </w:r>
      <w:hyperlink w:anchor="_ENREF_61" w:tooltip="Marrink, 2013 #54"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&lt;EndNote&gt;&lt;Cite&gt;&lt;Author&gt;Marrink&lt;/Author&gt;&lt;Year&gt;2013&lt;/Year&gt;&lt;RecNum&gt;54&lt;/RecNum&gt;&lt;DisplayText&gt;&lt;style face="superscript"&gt;61&lt;/style&gt;&lt;/DisplayText&gt;&lt;record&gt;&lt;rec-number&gt;54&lt;/rec-number&gt;&lt;foreign-keys&gt;&lt;key app="EN" db-id="02pxvzrwkspp2hexfr15ztab9va2zt52sd9w"&gt;54&lt;/key&gt;&lt;/foreign-keys&gt;&lt;ref-type name="Journal Article"&gt;17&lt;/ref-type&gt;&lt;contributors&gt;&lt;authors&gt;&lt;author&gt;Marrink, S. J.&lt;/author&gt;&lt;author&gt;Tieleman, D. P.&lt;/author&gt;&lt;/authors&gt;&lt;/contributors&gt;&lt;auth-address&gt;Groningen Biomolecular Sciences and Biotechnology Institute and Zernike Institute for Advanced Materials, University of Groningen, Nijenborgh 7, 9747AG Groningen, The Netherlands. s.j.marrink@rug.nl&lt;/auth-address&gt;&lt;titles&gt;&lt;title&gt;Perspective on the Martini model&lt;/title&gt;&lt;secondary-title&gt;Chemical Society Reviews&lt;/secondary-title&gt;&lt;alt-title&gt;Chem Soc Rev&lt;/alt-title&gt;&lt;/titles&gt;&lt;pages&gt;6801-22&lt;/pages&gt;&lt;volume&gt;42&lt;/volume&gt;&lt;number&gt;16&lt;/number&gt;&lt;edition&gt;2013/05/28&lt;/edition&gt;&lt;keywords&gt;&lt;keyword&gt;Drug Carriers/chemistry&lt;/keyword&gt;&lt;keyword&gt;Gene Transfer Techniques&lt;/keyword&gt;&lt;keyword&gt;Lipid Bilayers/chemistry&lt;/keyword&gt;&lt;keyword&gt;Lipoproteins/chemistry/metabolism&lt;/keyword&gt;&lt;keyword&gt;Membrane Proteins/chemistry/metabolism&lt;/keyword&gt;&lt;keyword&gt;*Models, Theoretical&lt;/keyword&gt;&lt;keyword&gt;Molecular Dynamics Simulation&lt;/keyword&gt;&lt;keyword&gt;Nanoparticles/chemistry&lt;/keyword&gt;&lt;keyword&gt;Peptides/chemistry/metabolism&lt;/keyword&gt;&lt;/keywords&gt;&lt;dates&gt;&lt;year&gt;2013&lt;/year&gt;&lt;pub-dates&gt;&lt;date&gt;Aug 21&lt;/date&gt;&lt;/pub-dates&gt;&lt;/dates&gt;&lt;isbn&gt;1460-4744 (Electronic)&amp;#xD;0306-0012 (Linking)&lt;/isbn&gt;&lt;accession-num&gt;23708257&lt;/accession-num&gt;&lt;work-type&gt;Research Support, Non-U.S. Gov&amp;apos;t&amp;#xD;Review&lt;/work-type&gt;&lt;urls&gt;&lt;related-urls&gt;&lt;url&gt;http://www.ncbi.nlm.nih.gov/pubmed/23708257&lt;/url&gt;&lt;/related-urls&gt;&lt;/urls&gt;&lt;electronic-resource-num&gt;10.1039/c3cs60093a&lt;/electronic-resource-num&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61</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for our purposes, it is important to underline that, in large part thanks to the remarkable efficiency of modern MD software, this model has been recently shown the ability to investigate large-scale</w:t>
      </w:r>
      <w:r w:rsidRPr="00D421A1">
        <w:rPr>
          <w:rFonts w:ascii="Times" w:hAnsi="Times" w:cs="Arial"/>
          <w:color w:val="1A1A1A"/>
          <w:sz w:val="18"/>
          <w:szCs w:val="18"/>
        </w:rPr>
        <w:t xml:space="preserve"> membrane remodelling processes with unprecedented chemical accuracy, thus providing a more accurate description of phenomena that were either traditionally investigated using continuum approaches, with low-resolution CG models or simply not addressed using theoretical or numerical approaches.</w:t>
      </w:r>
    </w:p>
    <w:p w14:paraId="78E4C536" w14:textId="606F99A0" w:rsidR="00554EFB" w:rsidRPr="00D421A1" w:rsidRDefault="00554EFB" w:rsidP="00554EFB">
      <w:pPr>
        <w:spacing w:line="276" w:lineRule="auto"/>
        <w:jc w:val="both"/>
        <w:rPr>
          <w:rFonts w:ascii="Times New Roman" w:hAnsi="Times New Roman" w:cs="Times New Roman"/>
          <w:sz w:val="18"/>
          <w:szCs w:val="18"/>
        </w:rPr>
      </w:pPr>
      <w:r w:rsidRPr="00D421A1">
        <w:rPr>
          <w:rFonts w:ascii="Times" w:hAnsi="Times" w:cs="Arial"/>
          <w:color w:val="1A1A1A"/>
          <w:sz w:val="18"/>
          <w:szCs w:val="18"/>
        </w:rPr>
        <w:t>Amongst them, the investigation of realistic, multi-component membranes,</w:t>
      </w:r>
      <w:r w:rsidR="00E91EF1">
        <w:rPr>
          <w:rFonts w:ascii="Times" w:hAnsi="Times" w:cs="Arial"/>
          <w:color w:val="1A1A1A"/>
          <w:sz w:val="18"/>
          <w:szCs w:val="18"/>
        </w:rPr>
        <w:fldChar w:fldCharType="begin">
          <w:fldData xml:space="preserve">PEVuZE5vdGU+PENpdGU+PEF1dGhvcj5JbmdvbGZzc29uPC9BdXRob3I+PFllYXI+MjAxNDwvWWVh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PEVuZE5vdGU+PENpdGU+PEF1dGhvcj5JbmdvbGZzc29uPC9BdXRob3I+PFllYXI+MjAxNDwvWWVh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hyperlink w:anchor="_ENREF_68" w:tooltip="Ingolfsson, 2014 #231" w:history="1">
        <w:r w:rsidR="00E91EF1" w:rsidRPr="00E91EF1">
          <w:rPr>
            <w:rFonts w:ascii="Times" w:hAnsi="Times" w:cs="Arial"/>
            <w:noProof/>
            <w:color w:val="1A1A1A"/>
            <w:sz w:val="18"/>
            <w:szCs w:val="18"/>
            <w:vertAlign w:val="superscript"/>
          </w:rPr>
          <w:t>68</w:t>
        </w:r>
      </w:hyperlink>
      <w:r w:rsidR="00E91EF1" w:rsidRPr="00E91EF1">
        <w:rPr>
          <w:rFonts w:ascii="Times" w:hAnsi="Times" w:cs="Arial"/>
          <w:noProof/>
          <w:color w:val="1A1A1A"/>
          <w:sz w:val="18"/>
          <w:szCs w:val="18"/>
          <w:vertAlign w:val="superscript"/>
        </w:rPr>
        <w:t xml:space="preserve">, </w:t>
      </w:r>
      <w:hyperlink w:anchor="_ENREF_285" w:tooltip="van Eerden, 2015 #230" w:history="1">
        <w:r w:rsidR="00E91EF1" w:rsidRPr="00E91EF1">
          <w:rPr>
            <w:rFonts w:ascii="Times" w:hAnsi="Times" w:cs="Arial"/>
            <w:noProof/>
            <w:color w:val="1A1A1A"/>
            <w:sz w:val="18"/>
            <w:szCs w:val="18"/>
            <w:vertAlign w:val="superscript"/>
          </w:rPr>
          <w:t>285</w:t>
        </w:r>
      </w:hyperlink>
      <w:r w:rsidR="00E91EF1">
        <w:rPr>
          <w:rFonts w:ascii="Times" w:hAnsi="Times" w:cs="Arial"/>
          <w:color w:val="1A1A1A"/>
          <w:sz w:val="18"/>
          <w:szCs w:val="18"/>
        </w:rPr>
        <w:fldChar w:fldCharType="end"/>
      </w:r>
      <w:r w:rsidRPr="00D421A1">
        <w:rPr>
          <w:rFonts w:ascii="Times" w:hAnsi="Times" w:cs="Arial"/>
          <w:color w:val="1A1A1A"/>
          <w:sz w:val="18"/>
          <w:szCs w:val="18"/>
        </w:rPr>
        <w:t xml:space="preserve"> entire influenza </w:t>
      </w:r>
      <w:proofErr w:type="spellStart"/>
      <w:r w:rsidRPr="00D421A1">
        <w:rPr>
          <w:rFonts w:ascii="Times" w:hAnsi="Times" w:cs="Arial"/>
          <w:color w:val="1A1A1A"/>
          <w:sz w:val="18"/>
          <w:szCs w:val="18"/>
        </w:rPr>
        <w:t>virions</w:t>
      </w:r>
      <w:proofErr w:type="spellEnd"/>
      <w:r w:rsidRPr="00D421A1">
        <w:rPr>
          <w:rFonts w:ascii="Times" w:hAnsi="Times" w:cs="Arial"/>
          <w:color w:val="1A1A1A"/>
          <w:sz w:val="18"/>
          <w:szCs w:val="18"/>
        </w:rPr>
        <w:t>,</w:t>
      </w:r>
      <w:hyperlink w:anchor="_ENREF_286" w:tooltip="Reddy, 2015 #232" w:history="1">
        <w:r w:rsidR="00E91EF1">
          <w:rPr>
            <w:rFonts w:ascii="Times" w:hAnsi="Times" w:cs="Arial"/>
            <w:color w:val="1A1A1A"/>
            <w:sz w:val="18"/>
            <w:szCs w:val="18"/>
          </w:rPr>
          <w:fldChar w:fldCharType="begin"/>
        </w:r>
        <w:r w:rsidR="00E91EF1">
          <w:rPr>
            <w:rFonts w:ascii="Times" w:hAnsi="Times" w:cs="Arial"/>
            <w:color w:val="1A1A1A"/>
            <w:sz w:val="18"/>
            <w:szCs w:val="18"/>
          </w:rPr>
          <w:instrText xml:space="preserve"> ADDIN EN.CITE &lt;EndNote&gt;&lt;Cite&gt;&lt;Author&gt;Reddy&lt;/Author&gt;&lt;Year&gt;2015&lt;/Year&gt;&lt;RecNum&gt;232&lt;/RecNum&gt;&lt;DisplayText&gt;&lt;style face="superscript"&gt;286&lt;/style&gt;&lt;/DisplayText&gt;&lt;record&gt;&lt;rec-number&gt;232&lt;/rec-number&gt;&lt;foreign-keys&gt;&lt;key app="EN" db-id="02pxvzrwkspp2hexfr15ztab9va2zt52sd9w"&gt;232&lt;/key&gt;&lt;/foreign-keys&gt;&lt;ref-type name="Journal Article"&gt;17&lt;/ref-type&gt;&lt;contributors&gt;&lt;authors&gt;&lt;author&gt;Reddy, T.&lt;/author&gt;&lt;author&gt;Shorthouse, D.&lt;/author&gt;&lt;author&gt;Parton, D. L.&lt;/author&gt;&lt;author&gt;Jefferys, E.&lt;/author&gt;&lt;author&gt;Fowler, P. W.&lt;/author&gt;&lt;author&gt;Chavent, M.&lt;/author&gt;&lt;author&gt;Baaden, M.&lt;/author&gt;&lt;author&gt;Sansom, M. S.&lt;/author&gt;&lt;/authors&gt;&lt;/contributors&gt;&lt;auth-address&gt;Department of Biochemistry, University of Oxford, South Parks Road, Oxford OX1 3QU, UK.&amp;#xD;Institut de Biologie Physico-Chimique, Centre National de la Recherche Scientifique, UPR9080, Universite Paris Diderot, Sorbonne Paris Cite, Paris, France.&amp;#xD;Department of Biochemistry, University of Oxford, South Parks Road, Oxford OX1 3QU, UK. Electronic address: mark.sansom@bioch.ox.ac.uk.&lt;/auth-address&gt;&lt;titles&gt;&lt;title&gt;Nothing to sneeze at: a dynamic and integrative computational model of an influenza A virion&lt;/title&gt;&lt;secondary-title&gt;Structure&lt;/secondary-title&gt;&lt;alt-title&gt;Structure&lt;/alt-title&gt;&lt;/titles&gt;&lt;periodical&gt;&lt;full-title&gt;Structure&lt;/full-title&gt;&lt;abbr-1&gt;Structure&lt;/abbr-1&gt;&lt;/periodical&gt;&lt;alt-periodical&gt;&lt;full-title&gt;Structure&lt;/full-title&gt;&lt;abbr-1&gt;Structure&lt;/abbr-1&gt;&lt;/alt-periodical&gt;&lt;pages&gt;584-97&lt;/pages&gt;&lt;volume&gt;23&lt;/volume&gt;&lt;number&gt;3&lt;/number&gt;&lt;edition&gt;2015/02/24&lt;/edition&gt;&lt;dates&gt;&lt;year&gt;2015&lt;/year&gt;&lt;pub-dates&gt;&lt;date&gt;Mar 3&lt;/date&gt;&lt;/pub-dates&gt;&lt;/dates&gt;&lt;isbn&gt;1878-4186 (Electronic)&amp;#xD;0969-2126 (Linking)&lt;/isbn&gt;&lt;accession-num&gt;25703376&lt;/accession-num&gt;&lt;work-type&gt;Research Support, Non-U.S. Gov&amp;apos;t&lt;/work-type&gt;&lt;urls&gt;&lt;related-urls&gt;&lt;url&gt;http://www.ncbi.nlm.nih.gov/pubmed/25703376&lt;/url&gt;&lt;/related-urls&gt;&lt;/urls&gt;&lt;custom2&gt;4353694&lt;/custom2&gt;&lt;electronic-resource-num&gt;10.1016/j.str.2014.12.019&lt;/electronic-resource-num&gt;&lt;/record&gt;&lt;/Cite&gt;&lt;/EndNote&gt;</w:instrText>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286</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curvature-dependent properties,</w:t>
      </w:r>
      <w:r w:rsidR="00E91EF1">
        <w:rPr>
          <w:rFonts w:ascii="Times" w:hAnsi="Times"/>
          <w:sz w:val="18"/>
          <w:szCs w:val="18"/>
        </w:rPr>
        <w:fldChar w:fldCharType="begin">
          <w:fldData xml:space="preserve">PEVuZE5vdGU+PENpdGU+PEF1dGhvcj5IdTwvQXV0aG9yPjxZZWFyPjIwMTM8L1llYXI+PFJlY051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</w:fldData>
        </w:fldChar>
      </w:r>
      <w:r w:rsidR="00E91EF1">
        <w:rPr>
          <w:rFonts w:ascii="Times" w:hAnsi="Times"/>
          <w:sz w:val="18"/>
          <w:szCs w:val="18"/>
        </w:rPr>
        <w:instrText xml:space="preserve"> ADDIN EN.CITE </w:instrText>
      </w:r>
      <w:r w:rsidR="00E91EF1">
        <w:rPr>
          <w:rFonts w:ascii="Times" w:hAnsi="Times"/>
          <w:sz w:val="18"/>
          <w:szCs w:val="18"/>
        </w:rPr>
        <w:fldChar w:fldCharType="begin">
          <w:fldData xml:space="preserve">PEVuZE5vdGU+PENpdGU+PEF1dGhvcj5IdTwvQXV0aG9yPjxZZWFyPjIwMTM8L1llYXI+PFJlY051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</w:fldData>
        </w:fldChar>
      </w:r>
      <w:r w:rsidR="00E91EF1">
        <w:rPr>
          <w:rFonts w:ascii="Times" w:hAnsi="Times"/>
          <w:sz w:val="18"/>
          <w:szCs w:val="18"/>
        </w:rPr>
        <w:instrText xml:space="preserve"> ADDIN EN.CITE.DATA </w:instrText>
      </w:r>
      <w:r w:rsidR="00E91EF1">
        <w:rPr>
          <w:rFonts w:ascii="Times" w:hAnsi="Times"/>
          <w:sz w:val="18"/>
          <w:szCs w:val="18"/>
        </w:rPr>
      </w:r>
      <w:r w:rsidR="00E91EF1">
        <w:rPr>
          <w:rFonts w:ascii="Times" w:hAnsi="Times"/>
          <w:sz w:val="18"/>
          <w:szCs w:val="18"/>
        </w:rPr>
        <w:fldChar w:fldCharType="end"/>
      </w:r>
      <w:r w:rsidR="00E91EF1">
        <w:rPr>
          <w:rFonts w:ascii="Times" w:hAnsi="Times"/>
          <w:sz w:val="18"/>
          <w:szCs w:val="18"/>
        </w:rPr>
      </w:r>
      <w:r w:rsidR="00E91EF1">
        <w:rPr>
          <w:rFonts w:ascii="Times" w:hAnsi="Times"/>
          <w:sz w:val="18"/>
          <w:szCs w:val="18"/>
        </w:rPr>
        <w:fldChar w:fldCharType="separate"/>
      </w:r>
      <w:hyperlink w:anchor="_ENREF_200" w:tooltip="Hu, 2013 #140" w:history="1">
        <w:r w:rsidR="00E91EF1" w:rsidRPr="00E91EF1">
          <w:rPr>
            <w:rFonts w:ascii="Times" w:hAnsi="Times"/>
            <w:noProof/>
            <w:sz w:val="18"/>
            <w:szCs w:val="18"/>
            <w:vertAlign w:val="superscript"/>
          </w:rPr>
          <w:t>200</w:t>
        </w:r>
      </w:hyperlink>
      <w:r w:rsidR="00E91EF1" w:rsidRPr="00E91EF1">
        <w:rPr>
          <w:rFonts w:ascii="Times" w:hAnsi="Times"/>
          <w:noProof/>
          <w:sz w:val="18"/>
          <w:szCs w:val="18"/>
          <w:vertAlign w:val="superscript"/>
        </w:rPr>
        <w:t xml:space="preserve">, </w:t>
      </w:r>
      <w:hyperlink w:anchor="_ENREF_201" w:tooltip="Hu, 2013 #141" w:history="1">
        <w:r w:rsidR="00E91EF1" w:rsidRPr="00E91EF1">
          <w:rPr>
            <w:rFonts w:ascii="Times" w:hAnsi="Times"/>
            <w:noProof/>
            <w:sz w:val="18"/>
            <w:szCs w:val="18"/>
            <w:vertAlign w:val="superscript"/>
          </w:rPr>
          <w:t>201</w:t>
        </w:r>
      </w:hyperlink>
      <w:r w:rsidR="00E91EF1" w:rsidRPr="00E91EF1">
        <w:rPr>
          <w:rFonts w:ascii="Times" w:hAnsi="Times"/>
          <w:noProof/>
          <w:sz w:val="18"/>
          <w:szCs w:val="18"/>
          <w:vertAlign w:val="superscript"/>
        </w:rPr>
        <w:t xml:space="preserve">, </w:t>
      </w:r>
      <w:hyperlink w:anchor="_ENREF_287" w:tooltip="Koldso, 2014 #235" w:history="1">
        <w:r w:rsidR="00E91EF1" w:rsidRPr="00E91EF1">
          <w:rPr>
            <w:rFonts w:ascii="Times" w:hAnsi="Times"/>
            <w:noProof/>
            <w:sz w:val="18"/>
            <w:szCs w:val="18"/>
            <w:vertAlign w:val="superscript"/>
          </w:rPr>
          <w:t>287-290</w:t>
        </w:r>
      </w:hyperlink>
      <w:r w:rsidR="00E91EF1">
        <w:rPr>
          <w:rFonts w:ascii="Times" w:hAnsi="Times"/>
          <w:sz w:val="18"/>
          <w:szCs w:val="18"/>
        </w:rPr>
        <w:fldChar w:fldCharType="end"/>
      </w:r>
      <w:r w:rsidRPr="00D421A1">
        <w:rPr>
          <w:rFonts w:ascii="Times New Roman" w:hAnsi="Times New Roman" w:cs="Times New Roman"/>
          <w:sz w:val="18"/>
          <w:szCs w:val="18"/>
        </w:rPr>
        <w:t xml:space="preserve"> monolayer collapse</w:t>
      </w:r>
      <w:hyperlink w:anchor="_ENREF_291" w:tooltip="Baoukina, 2007 #237" w:history="1">
        <w:r w:rsidR="00E91EF1">
          <w:rPr>
            <w:rFonts w:ascii="Times New Roman" w:hAnsi="Times New Roman" w:cs="Times New Roman"/>
            <w:sz w:val="18"/>
            <w:szCs w:val="18"/>
          </w:rPr>
          <w:fldChar w:fldCharType="begin">
            <w:fldData xml:space="preserve">PEVuZE5vdGU+PENpdGU+PEF1dGhvcj5CYW91a2luYTwvQXV0aG9yPjxZZWFyPjIwMDc8L1llYXI+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PEVuZE5vdGU+PENpdGU+PEF1dGhvcj5CYW91a2luYTwvQXV0aG9yPjxZZWFyPjIwMDc8L1llYXI+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291-293</w:t>
        </w:r>
        <w:r w:rsidR="00E91EF1">
          <w:rPr>
            <w:rFonts w:ascii="Times New Roman" w:hAnsi="Times New Roman" w:cs="Times New Roman"/>
            <w:sz w:val="18"/>
            <w:szCs w:val="18"/>
          </w:rPr>
          <w:fldChar w:fldCharType="end"/>
        </w:r>
      </w:hyperlink>
      <w:r w:rsidR="00020241" w:rsidRPr="00D421A1">
        <w:rPr>
          <w:rFonts w:ascii="Times New Roman" w:hAnsi="Times New Roman" w:cs="Times New Roman"/>
          <w:sz w:val="18"/>
          <w:szCs w:val="18"/>
        </w:rPr>
        <w:t xml:space="preserve"> and membrane </w:t>
      </w:r>
      <w:r w:rsidRPr="00D421A1">
        <w:rPr>
          <w:rFonts w:ascii="Times New Roman" w:hAnsi="Times New Roman" w:cs="Times New Roman"/>
          <w:sz w:val="18"/>
          <w:szCs w:val="18"/>
        </w:rPr>
        <w:t>remodelling processes such as membrane fusion</w:t>
      </w:r>
      <w:hyperlink w:anchor="_ENREF_294" w:tooltip="Markvoort, 2011 #240" w:history="1">
        <w:r w:rsidR="00E91EF1">
          <w:rPr>
            <w:rFonts w:ascii="Times New Roman" w:hAnsi="Times New Roman" w:cs="Times New Roman"/>
            <w:sz w:val="18"/>
            <w:szCs w:val="18"/>
          </w:rPr>
          <w:fldChar w:fldCharType="begin">
            <w:fldData xml:space="preserve">PEVuZE5vdGU+PENpdGU+PEF1dGhvcj5NYXJrdm9vcnQ8L0F1dGhvcj48WWVhcj4yMDExPC9ZZWFy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PEVuZE5vdGU+PENpdGU+PEF1dGhvcj5NYXJrdm9vcnQ8L0F1dGhvcj48WWVhcj4yMDExPC9ZZWFy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294-298</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or fission.</w:t>
      </w:r>
      <w:hyperlink w:anchor="_ENREF_299" w:tooltip="Pinot, 2014 #245" w:history="1">
        <w:r w:rsidR="00E91EF1">
          <w:rPr>
            <w:rFonts w:ascii="Times New Roman" w:hAnsi="Times New Roman" w:cs="Times New Roman"/>
            <w:sz w:val="18"/>
            <w:szCs w:val="18"/>
          </w:rPr>
          <w:fldChar w:fldCharType="begin">
            <w:fldData xml:space="preserve">PEVuZE5vdGU+PENpdGU+PEF1dGhvcj5QaW5vdDwvQXV0aG9yPjxZZWFyPjIwMTQ8L1llYXI+PFJl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==
</w:fldData>
          </w:fldChar>
        </w:r>
        <w:r w:rsidR="00E91EF1">
          <w:rPr>
            <w:rFonts w:ascii="Times New Roman" w:hAnsi="Times New Roman" w:cs="Times New Roman"/>
            <w:sz w:val="18"/>
            <w:szCs w:val="18"/>
          </w:rPr>
          <w:instrText xml:space="preserve"> ADDIN EN.CITE </w:instrText>
        </w:r>
        <w:r w:rsidR="00E91EF1">
          <w:rPr>
            <w:rFonts w:ascii="Times New Roman" w:hAnsi="Times New Roman" w:cs="Times New Roman"/>
            <w:sz w:val="18"/>
            <w:szCs w:val="18"/>
          </w:rPr>
          <w:fldChar w:fldCharType="begin">
            <w:fldData xml:space="preserve">PEVuZE5vdGU+PENpdGU+PEF1dGhvcj5QaW5vdDwvQXV0aG9yPjxZZWFyPjIwMTQ8L1llYXI+PFJl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==
</w:fldData>
          </w:fldChar>
        </w:r>
        <w:r w:rsidR="00E91EF1">
          <w:rPr>
            <w:rFonts w:ascii="Times New Roman" w:hAnsi="Times New Roman" w:cs="Times New Roman"/>
            <w:sz w:val="18"/>
            <w:szCs w:val="18"/>
          </w:rPr>
          <w:instrText xml:space="preserve"> ADDIN EN.CITE.DATA </w:instrText>
        </w:r>
        <w:r w:rsidR="00E91EF1">
          <w:rPr>
            <w:rFonts w:ascii="Times New Roman" w:hAnsi="Times New Roman" w:cs="Times New Roman"/>
            <w:sz w:val="18"/>
            <w:szCs w:val="18"/>
          </w:rPr>
        </w:r>
        <w:r w:rsidR="00E91EF1">
          <w:rPr>
            <w:rFonts w:ascii="Times New Roman" w:hAnsi="Times New Roman" w:cs="Times New Roman"/>
            <w:sz w:val="18"/>
            <w:szCs w:val="18"/>
          </w:rPr>
          <w:fldChar w:fldCharType="end"/>
        </w:r>
        <w:r w:rsidR="00E91EF1">
          <w:rPr>
            <w:rFonts w:ascii="Times New Roman" w:hAnsi="Times New Roman" w:cs="Times New Roman"/>
            <w:sz w:val="18"/>
            <w:szCs w:val="18"/>
          </w:rPr>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299</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w:t>
      </w:r>
    </w:p>
    <w:p w14:paraId="7B6E9410"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Despite those early successes, it is important to remember that the four to one mapping poses intrinsic limitations, and especially for what pertains those phenomena in which large scale properties emerge as the macroscopic read-out of much finer and detailed molecular properties, such as, for example, those involving hydrogen bonding. Thus, care must always be taken when assessing the predictive power of CG simulations and further validation against experimental properties is recommended whenever possible.</w:t>
      </w:r>
    </w:p>
    <w:p w14:paraId="77B79ED2" w14:textId="77777777" w:rsidR="00CF293F"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Another chemically accurate CG force field for MD simulations of lipid assemblies is the </w:t>
      </w:r>
      <w:proofErr w:type="spellStart"/>
      <w:r w:rsidRPr="00D421A1">
        <w:rPr>
          <w:rFonts w:ascii="Times New Roman" w:hAnsi="Times New Roman" w:cs="Times New Roman"/>
          <w:color w:val="1A1A1A"/>
          <w:sz w:val="18"/>
          <w:szCs w:val="18"/>
        </w:rPr>
        <w:t>Shinoda</w:t>
      </w:r>
      <w:proofErr w:type="spellEnd"/>
      <w:r w:rsidRPr="00D421A1">
        <w:rPr>
          <w:rFonts w:ascii="Times New Roman" w:hAnsi="Times New Roman" w:cs="Times New Roman"/>
          <w:color w:val="1A1A1A"/>
          <w:sz w:val="18"/>
          <w:szCs w:val="18"/>
        </w:rPr>
        <w:t>-</w:t>
      </w:r>
      <w:proofErr w:type="spellStart"/>
      <w:r w:rsidRPr="00D421A1">
        <w:rPr>
          <w:rFonts w:ascii="Times New Roman" w:hAnsi="Times New Roman" w:cs="Times New Roman"/>
          <w:color w:val="1A1A1A"/>
          <w:sz w:val="18"/>
          <w:szCs w:val="18"/>
        </w:rPr>
        <w:t>DeVane</w:t>
      </w:r>
      <w:proofErr w:type="spellEnd"/>
      <w:r w:rsidRPr="00D421A1">
        <w:rPr>
          <w:rFonts w:ascii="Times New Roman" w:hAnsi="Times New Roman" w:cs="Times New Roman"/>
          <w:color w:val="1A1A1A"/>
          <w:sz w:val="18"/>
          <w:szCs w:val="18"/>
        </w:rPr>
        <w:t>-Klein (SDK) force field.</w:t>
      </w:r>
      <w:hyperlink w:anchor="_ENREF_280" w:tooltip="Shinoda, 2010 #225" w:history="1">
        <w:r w:rsidR="00E91EF1">
          <w:rPr>
            <w:rFonts w:ascii="Times New Roman" w:hAnsi="Times New Roman" w:cs="Times New Roman"/>
            <w:color w:val="1A1A1A"/>
            <w:sz w:val="18"/>
            <w:szCs w:val="18"/>
          </w:rPr>
          <w:fldChar w:fldCharType="begin">
            <w:fldData xml:space="preserve">PEVuZE5vdGU+PENpdGU+PEF1dGhvcj5TaGlub2RhPC9BdXRob3I+PFllYXI+MjAxMDwvWWVhcj48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PEVuZE5vdGU+PENpdGU+PEF1dGhvcj5TaGlub2RhPC9BdXRob3I+PFllYXI+MjAxMDwvWWVhcj48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280</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This model is the improved version of </w:t>
      </w:r>
      <w:r w:rsidR="00CF293F">
        <w:rPr>
          <w:rFonts w:ascii="Times New Roman" w:hAnsi="Times New Roman" w:cs="Times New Roman"/>
          <w:color w:val="1A1A1A"/>
          <w:sz w:val="18"/>
          <w:szCs w:val="18"/>
        </w:rPr>
        <w:t>the earlier CG model developed by Shelley et al.</w:t>
      </w:r>
      <w:hyperlink w:anchor="_ENREF_51" w:tooltip="Shelley, 2001 #40"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&lt;EndNote&gt;&lt;Cite&gt;&lt;Author&gt;Shelley&lt;/Author&gt;&lt;Year&gt;2001&lt;/Year&gt;&lt;RecNum&gt;40&lt;/RecNum&gt;&lt;DisplayText&gt;&lt;style face="superscript"&gt;51&lt;/style&gt;&lt;/DisplayText&gt;&lt;record&gt;&lt;rec-number&gt;40&lt;/rec-number&gt;&lt;foreign-keys&gt;&lt;key app="EN" db-id="02pxvzrwkspp2hexfr15ztab9va2zt52sd9w"&gt;40&lt;/key&gt;&lt;/foreign-keys&gt;&lt;ref-type name="Journal Article"&gt;17&lt;/ref-type&gt;&lt;contributors&gt;&lt;authors&gt;&lt;author&gt;Shelley, John C&lt;/author&gt;&lt;author&gt;Shelley, Mee Y&lt;/author&gt;&lt;author&gt;Reeder, Robert C&lt;/author&gt;&lt;author&gt;Bandyopadhyay, Sanjoy&lt;/author&gt;&lt;author&gt;Klein, Michael L&lt;/author&gt;&lt;/authors&gt;&lt;/contributors&gt;&lt;titles&gt;&lt;title&gt;A coarse grain model for phospholipid simulations&lt;/title&gt;&lt;secondary-title&gt;The Journal of Physical Chemistry B&lt;/secondary-title&gt;&lt;alt-title&gt;J Phys Chem B&lt;/alt-title&gt;&lt;/titles&gt;&lt;alt-periodical&gt;&lt;full-title&gt;Journal of Physical Chemistry B&lt;/full-title&gt;&lt;abbr-1&gt;J Phys Chem B&lt;/abbr-1&gt;&lt;/alt-periodical&gt;&lt;pages&gt;4464-4470&lt;/pages&gt;&lt;volume&gt;105&lt;/volume&gt;&lt;number&gt;19&lt;/number&gt;&lt;dates&gt;&lt;year&gt;2001&lt;/year&gt;&lt;/dates&gt;&lt;isbn&gt;1520-6106&lt;/isbn&gt;&lt;urls&gt;&lt;/urls&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51</w:t>
        </w:r>
        <w:r w:rsidR="00E91EF1">
          <w:rPr>
            <w:rFonts w:ascii="Times New Roman" w:hAnsi="Times New Roman" w:cs="Times New Roman"/>
            <w:color w:val="1A1A1A"/>
            <w:sz w:val="18"/>
            <w:szCs w:val="18"/>
          </w:rPr>
          <w:fldChar w:fldCharType="end"/>
        </w:r>
      </w:hyperlink>
      <w:r w:rsidRPr="00D421A1">
        <w:rPr>
          <w:rFonts w:ascii="Times New Roman" w:hAnsi="Times New Roman" w:cs="Times New Roman"/>
          <w:color w:val="1A1A1A"/>
          <w:sz w:val="18"/>
          <w:szCs w:val="18"/>
        </w:rPr>
        <w:t xml:space="preserve"> </w:t>
      </w:r>
      <w:proofErr w:type="gramStart"/>
      <w:r w:rsidRPr="00D421A1">
        <w:rPr>
          <w:rFonts w:ascii="Times New Roman" w:hAnsi="Times New Roman" w:cs="Times New Roman"/>
          <w:color w:val="1A1A1A"/>
          <w:sz w:val="18"/>
          <w:szCs w:val="18"/>
        </w:rPr>
        <w:t>and</w:t>
      </w:r>
      <w:proofErr w:type="gramEnd"/>
      <w:r w:rsidRPr="00D421A1">
        <w:rPr>
          <w:rFonts w:ascii="Times New Roman" w:hAnsi="Times New Roman" w:cs="Times New Roman"/>
          <w:color w:val="1A1A1A"/>
          <w:sz w:val="18"/>
          <w:szCs w:val="18"/>
        </w:rPr>
        <w:t xml:space="preserve"> utilizes a three heavy atoms to one CG bead mapping, thus providing a slightly higher resolution than </w:t>
      </w:r>
      <w:r w:rsidR="009C629B" w:rsidRPr="00D421A1">
        <w:rPr>
          <w:rFonts w:ascii="Times New Roman" w:hAnsi="Times New Roman" w:cs="Times New Roman"/>
          <w:color w:val="1A1A1A"/>
          <w:sz w:val="18"/>
          <w:szCs w:val="18"/>
        </w:rPr>
        <w:t>the</w:t>
      </w:r>
      <w:r w:rsidRPr="00D421A1">
        <w:rPr>
          <w:rFonts w:ascii="Times New Roman" w:hAnsi="Times New Roman" w:cs="Times New Roman"/>
          <w:color w:val="1A1A1A"/>
          <w:sz w:val="18"/>
          <w:szCs w:val="18"/>
        </w:rPr>
        <w:t xml:space="preserve"> MARTINI</w:t>
      </w:r>
      <w:r w:rsidR="00CF293F">
        <w:rPr>
          <w:rFonts w:ascii="Times New Roman" w:hAnsi="Times New Roman" w:cs="Times New Roman"/>
          <w:color w:val="1A1A1A"/>
          <w:sz w:val="18"/>
          <w:szCs w:val="18"/>
        </w:rPr>
        <w:t xml:space="preserve"> (Figure 12)</w:t>
      </w:r>
      <w:r w:rsidRPr="00D421A1">
        <w:rPr>
          <w:rFonts w:ascii="Times New Roman" w:hAnsi="Times New Roman" w:cs="Times New Roman"/>
          <w:color w:val="1A1A1A"/>
          <w:sz w:val="18"/>
          <w:szCs w:val="18"/>
        </w:rPr>
        <w:t xml:space="preserve">. </w:t>
      </w:r>
    </w:p>
    <w:p w14:paraId="7EA4928E" w14:textId="77777777" w:rsidR="00CF293F" w:rsidRDefault="00CF293F" w:rsidP="00CF293F">
      <w:pPr>
        <w:spacing w:line="276" w:lineRule="auto"/>
        <w:jc w:val="both"/>
        <w:rPr>
          <w:rFonts w:ascii="Times New Roman" w:hAnsi="Times New Roman" w:cs="Times New Roman"/>
          <w:color w:val="1A1A1A"/>
          <w:sz w:val="18"/>
          <w:szCs w:val="18"/>
        </w:rPr>
      </w:pPr>
      <w:r>
        <w:rPr>
          <w:rFonts w:ascii="Times New Roman" w:hAnsi="Times New Roman" w:cs="Times New Roman"/>
          <w:color w:val="1A1A1A"/>
          <w:sz w:val="18"/>
          <w:szCs w:val="18"/>
        </w:rPr>
        <w:t>While the initial model by Shelley et al. was solely parameterised on atomistic simulations, the SDK model uses atomistic simulations exclusively for the parameterisation of bonded interactions (analogously to the MARTINI strategy). Non-bonded interactions, on the other hand, are parameterized not only with transfer free energies (like in the MARTINI), but also on density and interfacial properties such as surface tension.</w:t>
      </w:r>
    </w:p>
    <w:p w14:paraId="5C3315EF" w14:textId="49D2D614"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Unlike MARTINI, however, the SDK model utilizes a 12-4 </w:t>
      </w:r>
      <w:proofErr w:type="spellStart"/>
      <w:r w:rsidRPr="00D421A1">
        <w:rPr>
          <w:rFonts w:ascii="Times New Roman" w:hAnsi="Times New Roman" w:cs="Times New Roman"/>
          <w:color w:val="1A1A1A"/>
          <w:sz w:val="18"/>
          <w:szCs w:val="18"/>
        </w:rPr>
        <w:t>Lennard</w:t>
      </w:r>
      <w:proofErr w:type="spellEnd"/>
      <w:r w:rsidRPr="00D421A1">
        <w:rPr>
          <w:rFonts w:ascii="Times New Roman" w:hAnsi="Times New Roman" w:cs="Times New Roman"/>
          <w:color w:val="1A1A1A"/>
          <w:sz w:val="18"/>
          <w:szCs w:val="18"/>
        </w:rPr>
        <w:t>-Jones potential for all pair interactions involving water beads</w:t>
      </w:r>
      <w:hyperlink w:anchor="_ENREF_52" w:tooltip="Shinoda, 2007 #43" w:history="1">
        <w:r w:rsidR="00E91EF1">
          <w:rPr>
            <w:rFonts w:ascii="Times New Roman" w:hAnsi="Times New Roman" w:cs="Times New Roman"/>
            <w:sz w:val="18"/>
            <w:szCs w:val="18"/>
          </w:rPr>
          <w:fldChar w:fldCharType="begin"/>
        </w:r>
        <w:r w:rsidR="00E91EF1">
          <w:rPr>
            <w:rFonts w:ascii="Times New Roman" w:hAnsi="Times New Roman" w:cs="Times New Roman"/>
            <w:sz w:val="18"/>
            <w:szCs w:val="18"/>
          </w:rPr>
          <w:instrText xml:space="preserve"> ADDIN EN.CITE &lt;EndNote&gt;&lt;Cite&gt;&lt;Author&gt;Shinoda&lt;/Author&gt;&lt;Year&gt;2007&lt;/Year&gt;&lt;RecNum&gt;43&lt;/RecNum&gt;&lt;DisplayText&gt;&lt;style face="superscript"&gt;52&lt;/style&gt;&lt;/DisplayText&gt;&lt;record&gt;&lt;rec-number&gt;43&lt;/rec-number&gt;&lt;foreign-keys&gt;&lt;key app="EN" db-id="02pxvzrwkspp2hexfr15ztab9va2zt52sd9w"&gt;43&lt;/key&gt;&lt;/foreign-keys&gt;&lt;ref-type name="Journal Article"&gt;17&lt;/ref-type&gt;&lt;contributors&gt;&lt;authors&gt;&lt;author&gt;Shinoda, Wataru&lt;/author&gt;&lt;author&gt;DeVane, Russell&lt;/author&gt;&lt;author&gt;Klein, Michael L&lt;/author&gt;&lt;/authors&gt;&lt;/contributors&gt;&lt;titles&gt;&lt;title&gt;Multi-property fitting and parameterization of a coarse grained model for aqueous surfactants&lt;/title&gt;&lt;secondary-title&gt;Molecular Simulation&lt;/secondary-title&gt;&lt;alt-title&gt;Mol Sim&lt;/alt-title&gt;&lt;/titles&gt;&lt;pages&gt;27-36&lt;/pages&gt;&lt;volume&gt;33&lt;/volume&gt;&lt;number&gt;1-2&lt;/number&gt;&lt;section&gt;27&lt;/section&gt;&lt;dates&gt;&lt;year&gt;2007&lt;/year&gt;&lt;/dates&gt;&lt;isbn&gt;0892-7022&lt;/isbn&gt;&lt;urls&gt;&lt;/urls&gt;&lt;/record&gt;&lt;/Cite&gt;&lt;/EndNote&gt;</w:instrText>
        </w:r>
        <w:r w:rsidR="00E91EF1">
          <w:rPr>
            <w:rFonts w:ascii="Times New Roman" w:hAnsi="Times New Roman" w:cs="Times New Roman"/>
            <w:sz w:val="18"/>
            <w:szCs w:val="18"/>
          </w:rPr>
          <w:fldChar w:fldCharType="separate"/>
        </w:r>
        <w:r w:rsidR="00E91EF1" w:rsidRPr="00E91EF1">
          <w:rPr>
            <w:rFonts w:ascii="Times New Roman" w:hAnsi="Times New Roman" w:cs="Times New Roman"/>
            <w:noProof/>
            <w:sz w:val="18"/>
            <w:szCs w:val="18"/>
            <w:vertAlign w:val="superscript"/>
          </w:rPr>
          <w:t>52</w:t>
        </w:r>
        <w:r w:rsidR="00E91EF1">
          <w:rPr>
            <w:rFonts w:ascii="Times New Roman" w:hAnsi="Times New Roman" w:cs="Times New Roman"/>
            <w:sz w:val="18"/>
            <w:szCs w:val="18"/>
          </w:rPr>
          <w:fldChar w:fldCharType="end"/>
        </w:r>
      </w:hyperlink>
      <w:r w:rsidRPr="00D421A1">
        <w:rPr>
          <w:rFonts w:ascii="Times New Roman" w:hAnsi="Times New Roman" w:cs="Times New Roman"/>
          <w:sz w:val="18"/>
          <w:szCs w:val="18"/>
        </w:rPr>
        <w:t xml:space="preserve"> </w:t>
      </w:r>
      <w:r w:rsidRPr="00D421A1">
        <w:rPr>
          <w:rFonts w:ascii="Times New Roman" w:hAnsi="Times New Roman" w:cs="Times New Roman"/>
          <w:color w:val="1A1A1A"/>
          <w:sz w:val="18"/>
          <w:szCs w:val="18"/>
        </w:rPr>
        <w:t xml:space="preserve">and a 9-6 </w:t>
      </w:r>
      <w:proofErr w:type="spellStart"/>
      <w:r w:rsidRPr="00D421A1">
        <w:rPr>
          <w:rFonts w:ascii="Times New Roman" w:hAnsi="Times New Roman" w:cs="Times New Roman"/>
          <w:color w:val="1A1A1A"/>
          <w:sz w:val="18"/>
          <w:szCs w:val="18"/>
        </w:rPr>
        <w:t>Lennard</w:t>
      </w:r>
      <w:proofErr w:type="spellEnd"/>
      <w:r w:rsidRPr="00D421A1">
        <w:rPr>
          <w:rFonts w:ascii="Times New Roman" w:hAnsi="Times New Roman" w:cs="Times New Roman"/>
          <w:color w:val="1A1A1A"/>
          <w:sz w:val="18"/>
          <w:szCs w:val="18"/>
        </w:rPr>
        <w:t xml:space="preserve">-Jones potential for all other pairs. With this choice, </w:t>
      </w:r>
      <w:r w:rsidR="00CF293F">
        <w:rPr>
          <w:rFonts w:ascii="Times New Roman" w:hAnsi="Times New Roman" w:cs="Times New Roman"/>
          <w:color w:val="1A1A1A"/>
          <w:sz w:val="18"/>
          <w:szCs w:val="18"/>
        </w:rPr>
        <w:t xml:space="preserve">together with the explicit treatment of long-range Coulomb interactions, </w:t>
      </w:r>
      <w:r w:rsidRPr="00D421A1">
        <w:rPr>
          <w:rFonts w:ascii="Times New Roman" w:hAnsi="Times New Roman" w:cs="Times New Roman"/>
          <w:color w:val="1A1A1A"/>
          <w:sz w:val="18"/>
          <w:szCs w:val="18"/>
        </w:rPr>
        <w:t xml:space="preserve">water behaviour, and especially its phase properties, density and compressibility, is reproduced fairly well within the intrinsic limitations of the three to one mapping. </w:t>
      </w:r>
    </w:p>
    <w:p w14:paraId="2EDD4FDC" w14:textId="67E3CF0E"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lastRenderedPageBreak/>
        <w:t xml:space="preserve">In addition, instead of defining a number of different CG beads and building up each individual molecule choosing from these basic building blocks, the SDK approach consists in subdividing each molecule into its main chemical constituents (while keeping the usual three to one mapping) and then fitting </w:t>
      </w:r>
      <w:r w:rsidR="00CF293F">
        <w:rPr>
          <w:rFonts w:ascii="Times New Roman" w:hAnsi="Times New Roman" w:cs="Times New Roman"/>
          <w:color w:val="1A1A1A"/>
          <w:sz w:val="18"/>
          <w:szCs w:val="18"/>
        </w:rPr>
        <w:t>to the resulting interactions.</w:t>
      </w:r>
    </w:p>
    <w:p w14:paraId="24117A40" w14:textId="6F7E64D5" w:rsidR="00CF293F" w:rsidRDefault="00554EFB" w:rsidP="00CF293F">
      <w:pPr>
        <w:pStyle w:val="08ArticleText"/>
        <w:spacing w:line="276" w:lineRule="auto"/>
      </w:pPr>
      <w:r w:rsidRPr="00E91EF1">
        <w:rPr>
          <w:rFonts w:ascii="Times" w:hAnsi="Times"/>
        </w:rPr>
        <w:t>As it is expected from its finer mapping and more sophisticated parameterization procedure, this model is generally more accurate than MARTINI, especially for what</w:t>
      </w:r>
      <w:r w:rsidRPr="00D421A1">
        <w:rPr>
          <w:rFonts w:ascii="Times" w:hAnsi="Times"/>
        </w:rPr>
        <w:t xml:space="preserve"> </w:t>
      </w:r>
      <w:r w:rsidRPr="00CF293F">
        <w:t xml:space="preserve">pertains properties at the lipid-water interface. On the other hand, the unusual functional form of </w:t>
      </w:r>
      <w:proofErr w:type="spellStart"/>
      <w:r w:rsidRPr="00CF293F">
        <w:t>Lennard</w:t>
      </w:r>
      <w:proofErr w:type="spellEnd"/>
      <w:r w:rsidRPr="00CF293F">
        <w:t>-Jones interactions (that is not supported by most current MD software) and the need for a careful parameterization every time a new molecule is introduced, make this force field less appealing to the non-initiated.</w:t>
      </w:r>
    </w:p>
    <w:p w14:paraId="67AEA13A" w14:textId="4D8BAAD0" w:rsidR="00554EFB" w:rsidRPr="00CF293F" w:rsidRDefault="00554EFB" w:rsidP="00CF293F">
      <w:pPr>
        <w:pStyle w:val="08ArticleText"/>
        <w:spacing w:line="276" w:lineRule="auto"/>
      </w:pPr>
      <w:r w:rsidRPr="00CF293F">
        <w:t>Nevertheless, the authors have reported so far a large range of applications on lipid and membrane systems of sizes comparable to those studied using MARTINI, including spontaneous vesicle self-assembly,</w:t>
      </w:r>
      <w:hyperlink w:anchor="_ENREF_53" w:tooltip="Shinoda, 2012 #47" w:history="1">
        <w:r w:rsidR="00E91EF1" w:rsidRPr="00CF293F">
          <w:fldChar w:fldCharType="begin"/>
        </w:r>
        <w:r w:rsidR="00E91EF1" w:rsidRPr="00CF293F">
          <w:instrText xml:space="preserve"> ADDIN EN.CITE &lt;EndNote&gt;&lt;Cite&gt;&lt;Author&gt;Shinoda&lt;/Author&gt;&lt;Year&gt;2012&lt;/Year&gt;&lt;RecNum&gt;47&lt;/RecNum&gt;&lt;DisplayText&gt;&lt;style face="superscript"&gt;53&lt;/style&gt;&lt;/DisplayText&gt;&lt;record&gt;&lt;rec-number&gt;47&lt;/rec-number&gt;&lt;foreign-keys&gt;&lt;key app="EN" db-id="02pxvzrwkspp2hexfr15ztab9va2zt52sd9w"&gt;47&lt;/key&gt;&lt;/foreign-keys&gt;&lt;ref-type name="Journal Article"&gt;17&lt;/ref-type&gt;&lt;contributors&gt;&lt;authors&gt;&lt;author&gt;Shinoda, Wataru&lt;/author&gt;&lt;author&gt;DeVane, Russell&lt;/author&gt;&lt;author&gt;Klein, Michael L.&lt;/author&gt;&lt;/authors&gt;&lt;/contributors&gt;&lt;titles&gt;&lt;title&gt;Computer simulation studies of self-assembling macromolecules&lt;/title&gt;&lt;secondary-title&gt;Current Opinion in Structural Biology&lt;/secondary-title&gt;&lt;alt-title&gt;Curr Opin Struct Biol&lt;/alt-title&gt;&lt;/titles&gt;&lt;pages&gt;175-186&lt;/pages&gt;&lt;volume&gt;22&lt;/volume&gt;&lt;number&gt;2&lt;/number&gt;&lt;section&gt;175&lt;/section&gt;&lt;dates&gt;&lt;year&gt;2012&lt;/year&gt;&lt;pub-dates&gt;&lt;date&gt;Apr&lt;/date&gt;&lt;/pub-dates&gt;&lt;/dates&gt;&lt;isbn&gt;0959-440X&lt;/isbn&gt;&lt;accession-num&gt;WOS:000303368400008&lt;/accession-num&gt;&lt;urls&gt;&lt;related-urls&gt;&lt;url&gt;&amp;lt;Go to ISI&amp;gt;://WOS:000303368400008&lt;/url&gt;&lt;/related-urls&gt;&lt;/urls&gt;&lt;electronic-resource-num&gt;10.1016/j.sbi.2012.01.011&lt;/electronic-resource-num&gt;&lt;/record&gt;&lt;/Cite&gt;&lt;/EndNote&gt;</w:instrText>
        </w:r>
        <w:r w:rsidR="00E91EF1" w:rsidRPr="00CF293F">
          <w:fldChar w:fldCharType="separate"/>
        </w:r>
        <w:r w:rsidR="00E91EF1" w:rsidRPr="00CF293F">
          <w:rPr>
            <w:noProof/>
            <w:vertAlign w:val="superscript"/>
          </w:rPr>
          <w:t>53</w:t>
        </w:r>
        <w:r w:rsidR="00E91EF1" w:rsidRPr="00CF293F">
          <w:fldChar w:fldCharType="end"/>
        </w:r>
      </w:hyperlink>
      <w:r w:rsidRPr="00CF293F">
        <w:t xml:space="preserve"> monolayer collapse,</w:t>
      </w:r>
      <w:hyperlink w:anchor="_ENREF_280" w:tooltip="Shinoda, 2010 #225" w:history="1">
        <w:r w:rsidR="00E91EF1" w:rsidRPr="00CF293F">
          <w:fldChar w:fldCharType="begin">
            <w:fldData xml:space="preserve">PEVuZE5vdGU+PENpdGU+PEF1dGhvcj5TaGlub2RhPC9BdXRob3I+PFllYXI+MjAxMDwvWWVhcj48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</w:fldData>
          </w:fldChar>
        </w:r>
        <w:r w:rsidR="00E91EF1" w:rsidRPr="00CF293F">
          <w:instrText xml:space="preserve"> ADDIN EN.CITE </w:instrText>
        </w:r>
        <w:r w:rsidR="00E91EF1" w:rsidRPr="00CF293F">
          <w:fldChar w:fldCharType="begin">
            <w:fldData xml:space="preserve">PEVuZE5vdGU+PENpdGU+PEF1dGhvcj5TaGlub2RhPC9BdXRob3I+PFllYXI+MjAxMDwvWWVhcj48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</w:fldData>
          </w:fldChar>
        </w:r>
        <w:r w:rsidR="00E91EF1" w:rsidRPr="00CF293F">
          <w:instrText xml:space="preserve"> ADDIN EN.CITE.DATA </w:instrText>
        </w:r>
        <w:r w:rsidR="00E91EF1" w:rsidRPr="00CF293F">
          <w:fldChar w:fldCharType="end"/>
        </w:r>
        <w:r w:rsidR="00E91EF1" w:rsidRPr="00CF293F">
          <w:fldChar w:fldCharType="separate"/>
        </w:r>
        <w:r w:rsidR="00E91EF1" w:rsidRPr="00CF293F">
          <w:rPr>
            <w:noProof/>
            <w:vertAlign w:val="superscript"/>
          </w:rPr>
          <w:t>280</w:t>
        </w:r>
        <w:r w:rsidR="00E91EF1" w:rsidRPr="00CF293F">
          <w:fldChar w:fldCharType="end"/>
        </w:r>
      </w:hyperlink>
      <w:r w:rsidRPr="00CF293F">
        <w:t xml:space="preserve"> vesicle to micelle transformation</w:t>
      </w:r>
      <w:hyperlink w:anchor="_ENREF_300" w:tooltip="Shinoda, 2011 #258" w:history="1">
        <w:r w:rsidR="00E91EF1" w:rsidRPr="00CF293F">
          <w:fldChar w:fldCharType="begin"/>
        </w:r>
        <w:r w:rsidR="00E91EF1" w:rsidRPr="00CF293F">
          <w:instrText xml:space="preserve"> ADDIN EN.CITE &lt;EndNote&gt;&lt;Cite&gt;&lt;Author&gt;Shinoda&lt;/Author&gt;&lt;Year&gt;2011&lt;/Year&gt;&lt;RecNum&gt;258&lt;/RecNum&gt;&lt;DisplayText&gt;&lt;style face="superscript"&gt;300&lt;/style&gt;&lt;/DisplayText&gt;&lt;record&gt;&lt;rec-number&gt;258&lt;/rec-number&gt;&lt;foreign-keys&gt;&lt;key app="EN" db-id="02pxvzrwkspp2hexfr15ztab9va2zt52sd9w"&gt;258&lt;/key&gt;&lt;/foreign-keys&gt;&lt;ref-type name="Journal Article"&gt;17&lt;/ref-type&gt;&lt;contributors&gt;&lt;authors&gt;&lt;author&gt;Shinoda, Wataru&lt;/author&gt;&lt;author&gt;Nakamura, Takenobu&lt;/author&gt;&lt;author&gt;Nielsen, Steven O.&lt;/author&gt;&lt;/authors&gt;&lt;/contributors&gt;&lt;titles&gt;&lt;title&gt;Free energy analysis of vesicle-to-bicelle transformation&lt;/title&gt;&lt;secondary-title&gt;Soft Matter&lt;/secondary-title&gt;&lt;/titles&gt;&lt;periodical&gt;&lt;full-title&gt;Soft Matter&lt;/full-title&gt;&lt;abbr-1&gt;Soft Matter&lt;/abbr-1&gt;&lt;/periodical&gt;&lt;pages&gt;9012-9020&lt;/pages&gt;&lt;volume&gt;7&lt;/volume&gt;&lt;number&gt;19&lt;/number&gt;&lt;dates&gt;&lt;year&gt;2011&lt;/year&gt;&lt;pub-dates&gt;&lt;date&gt;2011&lt;/date&gt;&lt;/pub-dates&gt;&lt;/dates&gt;&lt;isbn&gt;1744-683X&lt;/isbn&gt;&lt;accession-num&gt;WOS:000295085700042&lt;/accession-num&gt;&lt;urls&gt;&lt;related-urls&gt;&lt;url&gt;&amp;lt;Go to ISI&amp;gt;://WOS:000295085700042&lt;/url&gt;&lt;/related-urls&gt;&lt;/urls&gt;&lt;electronic-resource-num&gt;10.1039/c1sm05404j&lt;/electronic-resource-num&gt;&lt;/record&gt;&lt;/Cite&gt;&lt;/EndNote&gt;</w:instrText>
        </w:r>
        <w:r w:rsidR="00E91EF1" w:rsidRPr="00CF293F">
          <w:fldChar w:fldCharType="separate"/>
        </w:r>
        <w:r w:rsidR="00E91EF1" w:rsidRPr="00CF293F">
          <w:rPr>
            <w:noProof/>
            <w:vertAlign w:val="superscript"/>
          </w:rPr>
          <w:t>300</w:t>
        </w:r>
        <w:r w:rsidR="00E91EF1" w:rsidRPr="00CF293F">
          <w:fldChar w:fldCharType="end"/>
        </w:r>
      </w:hyperlink>
      <w:r w:rsidRPr="00CF293F">
        <w:t xml:space="preserve"> and membrane fusion.</w:t>
      </w:r>
      <w:r w:rsidR="00E91EF1" w:rsidRPr="00CF293F">
        <w:fldChar w:fldCharType="begin">
          <w:fldData xml:space="preserve">PEVuZE5vdGU+PENpdGU+PEF1dGhvcj5LYXdhbW90bzwvQXV0aG9yPjxZZWFyPjIwMTQ8L1llYXI+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</w:fldData>
        </w:fldChar>
      </w:r>
      <w:r w:rsidR="00E91EF1" w:rsidRPr="00CF293F">
        <w:instrText xml:space="preserve"> ADDIN EN.CITE </w:instrText>
      </w:r>
      <w:r w:rsidR="00E91EF1" w:rsidRPr="00CF293F">
        <w:fldChar w:fldCharType="begin">
          <w:fldData xml:space="preserve">PEVuZE5vdGU+PENpdGU+PEF1dGhvcj5LYXdhbW90bzwvQXV0aG9yPjxZZWFyPjIwMTQ8L1llYXI+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</w:fldData>
        </w:fldChar>
      </w:r>
      <w:r w:rsidR="00E91EF1" w:rsidRPr="00CF293F">
        <w:instrText xml:space="preserve"> ADDIN EN.CITE.DATA </w:instrText>
      </w:r>
      <w:r w:rsidR="00E91EF1" w:rsidRPr="00CF293F">
        <w:fldChar w:fldCharType="end"/>
      </w:r>
      <w:r w:rsidR="00E91EF1" w:rsidRPr="00CF293F">
        <w:fldChar w:fldCharType="separate"/>
      </w:r>
      <w:hyperlink w:anchor="_ENREF_301" w:tooltip="Kawamoto, 2014 #259" w:history="1">
        <w:r w:rsidR="00E91EF1" w:rsidRPr="00CF293F">
          <w:rPr>
            <w:noProof/>
            <w:vertAlign w:val="superscript"/>
          </w:rPr>
          <w:t>301</w:t>
        </w:r>
      </w:hyperlink>
      <w:r w:rsidR="00E91EF1" w:rsidRPr="00CF293F">
        <w:rPr>
          <w:noProof/>
          <w:vertAlign w:val="superscript"/>
        </w:rPr>
        <w:t xml:space="preserve">, </w:t>
      </w:r>
      <w:hyperlink w:anchor="_ENREF_302" w:tooltip="Shinoda, 2014 #257" w:history="1">
        <w:r w:rsidR="00E91EF1" w:rsidRPr="00CF293F">
          <w:rPr>
            <w:noProof/>
            <w:vertAlign w:val="superscript"/>
          </w:rPr>
          <w:t>302</w:t>
        </w:r>
      </w:hyperlink>
      <w:r w:rsidR="00E91EF1" w:rsidRPr="00CF293F">
        <w:fldChar w:fldCharType="end"/>
      </w:r>
      <w:r w:rsidRPr="00CF293F">
        <w:t xml:space="preserve"> The SDK model thus represents a powerful and promising approach to investigate finely tuned chemical properties of large lipid assemblies when cheaper but less accurate CG models turn out to be unsuccessful.</w:t>
      </w:r>
    </w:p>
    <w:p w14:paraId="13020CC0" w14:textId="77777777" w:rsidR="00E91EF1" w:rsidRDefault="00E91EF1" w:rsidP="00CF293F">
      <w:pPr>
        <w:spacing w:line="276" w:lineRule="auto"/>
        <w:jc w:val="both"/>
        <w:rPr>
          <w:rFonts w:ascii="Times New Roman" w:hAnsi="Times New Roman" w:cs="Times New Roman"/>
          <w:sz w:val="18"/>
          <w:szCs w:val="18"/>
        </w:rPr>
      </w:pPr>
    </w:p>
    <w:p w14:paraId="0E595229" w14:textId="77777777" w:rsidR="008E0B05" w:rsidRPr="00D421A1" w:rsidRDefault="008E0B05" w:rsidP="00CF293F">
      <w:pPr>
        <w:spacing w:line="276" w:lineRule="auto"/>
        <w:jc w:val="both"/>
        <w:rPr>
          <w:rFonts w:ascii="Times New Roman" w:hAnsi="Times New Roman" w:cs="Times New Roman"/>
          <w:sz w:val="18"/>
          <w:szCs w:val="18"/>
        </w:rPr>
      </w:pPr>
    </w:p>
    <w:p w14:paraId="7D6E0ECC" w14:textId="77777777" w:rsidR="00D264FE" w:rsidRPr="00D421A1" w:rsidRDefault="00D264FE" w:rsidP="009C629B">
      <w:pPr>
        <w:pStyle w:val="05BHeading"/>
      </w:pPr>
      <w:r w:rsidRPr="00D421A1">
        <w:t>4.4 A prototypical example: membrane curvature.</w:t>
      </w:r>
    </w:p>
    <w:p w14:paraId="023A980E" w14:textId="1ACAE324" w:rsidR="00D264FE" w:rsidRPr="00D421A1" w:rsidRDefault="00D264FE" w:rsidP="00D264FE">
      <w:pPr>
        <w:spacing w:line="276" w:lineRule="auto"/>
        <w:jc w:val="both"/>
        <w:rPr>
          <w:rFonts w:ascii="Times" w:hAnsi="Times" w:cs="Arial"/>
          <w:color w:val="1A1A1A"/>
          <w:sz w:val="18"/>
          <w:szCs w:val="18"/>
        </w:rPr>
      </w:pPr>
    </w:p>
    <w:p w14:paraId="1CE812F3" w14:textId="77777777" w:rsidR="00D264FE" w:rsidRPr="00D421A1" w:rsidRDefault="00D264FE" w:rsidP="00D264FE">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The investigation of cellular processes in which membrane curvature plays a prominent role is not only a relevant topic in membrane biology, but also a perfect scenario to assess the performances of continuum models and of bottom-up molecular simulations. </w:t>
      </w:r>
    </w:p>
    <w:p w14:paraId="3AE52B51" w14:textId="4696A8B0" w:rsidR="006F63B2" w:rsidRPr="008E0B05" w:rsidRDefault="00D264FE" w:rsidP="008E0B05">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In the last few years, </w:t>
      </w:r>
      <w:proofErr w:type="gramStart"/>
      <w:r w:rsidRPr="00D421A1">
        <w:rPr>
          <w:rFonts w:ascii="Times" w:hAnsi="Times" w:cs="Arial"/>
          <w:color w:val="1A1A1A"/>
          <w:sz w:val="18"/>
          <w:szCs w:val="18"/>
        </w:rPr>
        <w:t xml:space="preserve">a large number of </w:t>
      </w:r>
      <w:r w:rsidRPr="00D421A1">
        <w:rPr>
          <w:rFonts w:ascii="Times" w:hAnsi="Times" w:cs="Arial"/>
          <w:i/>
          <w:color w:val="1A1A1A"/>
          <w:sz w:val="18"/>
          <w:szCs w:val="18"/>
        </w:rPr>
        <w:t>in vitro</w:t>
      </w:r>
      <w:r w:rsidRPr="00D421A1">
        <w:rPr>
          <w:rFonts w:ascii="Times" w:hAnsi="Times" w:cs="Arial"/>
          <w:color w:val="1A1A1A"/>
          <w:sz w:val="18"/>
          <w:szCs w:val="18"/>
        </w:rPr>
        <w:t xml:space="preserve"> and </w:t>
      </w:r>
      <w:r w:rsidRPr="00D421A1">
        <w:rPr>
          <w:rFonts w:ascii="Times" w:hAnsi="Times" w:cs="Arial"/>
          <w:i/>
          <w:color w:val="1A1A1A"/>
          <w:sz w:val="18"/>
          <w:szCs w:val="18"/>
        </w:rPr>
        <w:t>in vivo</w:t>
      </w:r>
      <w:r w:rsidRPr="00D421A1">
        <w:rPr>
          <w:rFonts w:ascii="Times" w:hAnsi="Times" w:cs="Arial"/>
          <w:color w:val="1A1A1A"/>
          <w:sz w:val="18"/>
          <w:szCs w:val="18"/>
        </w:rPr>
        <w:t xml:space="preserve"> studies have suggested that membrane curvature plays a major role in regulating multiple cellular phenome</w:t>
      </w:r>
      <w:r w:rsidR="00E6391A" w:rsidRPr="00D421A1">
        <w:rPr>
          <w:rFonts w:ascii="Times" w:hAnsi="Times" w:cs="Arial"/>
          <w:color w:val="1A1A1A"/>
          <w:sz w:val="18"/>
          <w:szCs w:val="18"/>
        </w:rPr>
        <w:t>na</w:t>
      </w:r>
      <w:r w:rsidRPr="00D421A1">
        <w:rPr>
          <w:rFonts w:ascii="Times" w:hAnsi="Times" w:cs="Arial"/>
          <w:color w:val="1A1A1A"/>
          <w:sz w:val="18"/>
          <w:szCs w:val="18"/>
        </w:rPr>
        <w:t>,</w:t>
      </w:r>
      <w:hyperlink w:anchor="_ENREF_303" w:tooltip="McMahon, 2005 #316" w:history="1">
        <w:proofErr w:type="gramEnd"/>
        <w:r w:rsidR="00E91EF1">
          <w:rPr>
            <w:rFonts w:ascii="Times" w:hAnsi="Times" w:cs="Arial"/>
            <w:color w:val="1A1A1A"/>
            <w:sz w:val="18"/>
            <w:szCs w:val="18"/>
          </w:rPr>
          <w:fldChar w:fldCharType="begin">
            <w:fldData xml:space="preserve">PEVuZE5vdGU+PENpdGU+PEF1dGhvcj5NY01haG9uPC9BdXRob3I+PFllYXI+MjAwNTwvWWVhcj48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PEVuZE5vdGU+PENpdGU+PEF1dGhvcj5NY01haG9uPC9BdXRob3I+PFllYXI+MjAwNTwvWWVhcj48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303-305</w:t>
        </w:r>
        <w:r w:rsidR="00E91EF1">
          <w:rPr>
            <w:rFonts w:ascii="Times" w:hAnsi="Times" w:cs="Arial"/>
            <w:color w:val="1A1A1A"/>
            <w:sz w:val="18"/>
            <w:szCs w:val="18"/>
          </w:rPr>
          <w:fldChar w:fldCharType="end"/>
        </w:r>
        <w:proofErr w:type="gramStart"/>
      </w:hyperlink>
      <w:r w:rsidRPr="00D421A1">
        <w:rPr>
          <w:rFonts w:ascii="Times" w:hAnsi="Times" w:cs="Arial"/>
          <w:color w:val="1A1A1A"/>
          <w:sz w:val="18"/>
          <w:szCs w:val="18"/>
        </w:rPr>
        <w:t xml:space="preserve"> including vesicular trafficking</w:t>
      </w:r>
      <w:proofErr w:type="gramEnd"/>
      <w:r w:rsidRPr="00D421A1">
        <w:rPr>
          <w:rFonts w:ascii="Times" w:hAnsi="Times" w:cs="Arial"/>
          <w:color w:val="1A1A1A"/>
          <w:sz w:val="18"/>
          <w:szCs w:val="18"/>
        </w:rPr>
        <w:t xml:space="preserve">, </w:t>
      </w:r>
      <w:proofErr w:type="gramStart"/>
      <w:r w:rsidRPr="00D421A1">
        <w:rPr>
          <w:rFonts w:ascii="Times" w:hAnsi="Times" w:cs="Arial"/>
          <w:color w:val="1A1A1A"/>
          <w:sz w:val="18"/>
          <w:szCs w:val="18"/>
        </w:rPr>
        <w:t xml:space="preserve">nuclear pore assembly or </w:t>
      </w:r>
      <w:proofErr w:type="spellStart"/>
      <w:r w:rsidRPr="00D421A1">
        <w:rPr>
          <w:rFonts w:ascii="Times" w:hAnsi="Times" w:cs="Arial"/>
          <w:color w:val="1A1A1A"/>
          <w:sz w:val="18"/>
          <w:szCs w:val="18"/>
        </w:rPr>
        <w:t>autophagocytosis</w:t>
      </w:r>
      <w:proofErr w:type="spellEnd"/>
      <w:proofErr w:type="gramEnd"/>
      <w:r w:rsidRPr="00D421A1">
        <w:rPr>
          <w:rFonts w:ascii="Times" w:hAnsi="Times" w:cs="Arial"/>
          <w:color w:val="1A1A1A"/>
          <w:sz w:val="18"/>
          <w:szCs w:val="18"/>
        </w:rPr>
        <w:t>.</w:t>
      </w:r>
    </w:p>
    <w:p w14:paraId="3F9DF3F2" w14:textId="1D7E8D1E" w:rsidR="00D264FE" w:rsidRPr="00D421A1" w:rsidRDefault="00D264FE" w:rsidP="00D264FE">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At the same time, recent MD simulations have shown the capability of dealing with system sizes and curvatures that are comparable with those found in intrac</w:t>
      </w:r>
      <w:r w:rsidR="006F63B2" w:rsidRPr="00D421A1">
        <w:rPr>
          <w:rFonts w:ascii="Times New Roman" w:hAnsi="Times New Roman" w:cs="Times New Roman"/>
          <w:color w:val="1A1A1A"/>
          <w:sz w:val="18"/>
          <w:szCs w:val="18"/>
        </w:rPr>
        <w:t>ellular transport vesicles</w:t>
      </w:r>
      <w:r w:rsidRPr="00D421A1">
        <w:rPr>
          <w:rFonts w:ascii="Times New Roman" w:hAnsi="Times New Roman" w:cs="Times New Roman"/>
          <w:color w:val="1A1A1A"/>
          <w:sz w:val="18"/>
          <w:szCs w:val="18"/>
        </w:rPr>
        <w:t xml:space="preserve"> and that have been traditionally addressed solely</w:t>
      </w:r>
      <w:r w:rsidR="00E6391A" w:rsidRPr="00D421A1">
        <w:rPr>
          <w:rFonts w:ascii="Times New Roman" w:hAnsi="Times New Roman" w:cs="Times New Roman"/>
          <w:color w:val="1A1A1A"/>
          <w:sz w:val="18"/>
          <w:szCs w:val="18"/>
        </w:rPr>
        <w:t xml:space="preserve"> using continuum methods.</w:t>
      </w:r>
      <w:hyperlink w:anchor="_ENREF_306" w:tooltip="Risselada, 2008 #319" w:history="1">
        <w:r w:rsidR="00E91EF1">
          <w:rPr>
            <w:rFonts w:ascii="Times New Roman" w:hAnsi="Times New Roman" w:cs="Times New Roman"/>
            <w:color w:val="1A1A1A"/>
            <w:sz w:val="18"/>
            <w:szCs w:val="18"/>
          </w:rPr>
          <w:fldChar w:fldCharType="begin">
            <w:fldData xml:space="preserve">PEVuZE5vdGU+PENpdGU+PEF1dGhvcj5SaXNzZWxhZGE8L0F1dGhvcj48WWVhcj4yMDA4PC9ZZWFy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b2RpY2FsPjxwYWdlcz43NDM4LTc0NDc8L3BhZ2VzPjx2b2x1bWU+MTEyPC92b2x1bWU+PG51bWJl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PEVuZE5vdGU+PENpdGU+PEF1dGhvcj5SaXNzZWxhZGE8L0F1dGhvcj48WWVhcj4yMDA4PC9ZZWFy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b2RpY2FsPjxwYWdlcz43NDM4LTc0NDc8L3BhZ2VzPjx2b2x1bWU+MTEyPC92b2x1bWU+PG51bWJl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306</w:t>
        </w:r>
        <w:r w:rsidR="00E91EF1">
          <w:rPr>
            <w:rFonts w:ascii="Times New Roman" w:hAnsi="Times New Roman" w:cs="Times New Roman"/>
            <w:color w:val="1A1A1A"/>
            <w:sz w:val="18"/>
            <w:szCs w:val="18"/>
          </w:rPr>
          <w:fldChar w:fldCharType="end"/>
        </w:r>
      </w:hyperlink>
    </w:p>
    <w:p w14:paraId="29A471A4" w14:textId="7CA16ECA" w:rsidR="00D264FE" w:rsidRDefault="00D264FE" w:rsidP="00D264FE">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Because of system sizes, these investigations are clearly not feasible with atomistic MD simulations: for example a lipid vesicle of a radius of approximately 25 nm would contain around 18,000 lipids, corresponding to approximately 2,500,000 atoms using a fully atomistic force field, even before taking into account the unavoidable presence of water molecules. H</w:t>
      </w:r>
      <w:r w:rsidR="009C629B" w:rsidRPr="00D421A1">
        <w:rPr>
          <w:rFonts w:ascii="Times New Roman" w:hAnsi="Times New Roman" w:cs="Times New Roman"/>
          <w:color w:val="1A1A1A"/>
          <w:sz w:val="18"/>
          <w:szCs w:val="18"/>
        </w:rPr>
        <w:t xml:space="preserve">owever, thanks to progresses both in </w:t>
      </w:r>
      <w:r w:rsidRPr="00D421A1">
        <w:rPr>
          <w:rFonts w:ascii="Times New Roman" w:hAnsi="Times New Roman" w:cs="Times New Roman"/>
          <w:color w:val="1A1A1A"/>
          <w:sz w:val="18"/>
          <w:szCs w:val="18"/>
        </w:rPr>
        <w:t xml:space="preserve">hardware and </w:t>
      </w:r>
      <w:r w:rsidR="009C629B" w:rsidRPr="00D421A1">
        <w:rPr>
          <w:rFonts w:ascii="Times New Roman" w:hAnsi="Times New Roman" w:cs="Times New Roman"/>
          <w:color w:val="1A1A1A"/>
          <w:sz w:val="18"/>
          <w:szCs w:val="18"/>
        </w:rPr>
        <w:t xml:space="preserve">in </w:t>
      </w:r>
      <w:r w:rsidRPr="00D421A1">
        <w:rPr>
          <w:rFonts w:ascii="Times New Roman" w:hAnsi="Times New Roman" w:cs="Times New Roman"/>
          <w:color w:val="1A1A1A"/>
          <w:sz w:val="18"/>
          <w:szCs w:val="18"/>
        </w:rPr>
        <w:t>software technologies, such systems are nowadays computationally tractable using CG models such as the MARTINI or the SDK.</w:t>
      </w:r>
    </w:p>
    <w:p w14:paraId="145A56C5" w14:textId="77777777" w:rsidR="008E0B05" w:rsidRPr="00D421A1" w:rsidRDefault="008E0B05" w:rsidP="008E0B05">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The main advantage of particle-based models over continuum treatments is their capability of being able to describe simultaneously membrane curvature and lipid chemistry, as well as their interplay: how do specific lipids promote/prevent curvature stresses? And how do lipids respond to curvature stresses, for example by partitioning between the inner and the outer monolayer of highly curved vesicles?</w:t>
      </w:r>
    </w:p>
    <w:p w14:paraId="68BF9071" w14:textId="77777777" w:rsidR="008E0B05" w:rsidRPr="00D421A1" w:rsidRDefault="008E0B05" w:rsidP="008E0B05">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On the other hand, since the investigation of the interplay between curvature and lipid chemistry is not straightforward using AA simulations, validation of the CG methodology in this context requires a special protocol.</w:t>
      </w:r>
    </w:p>
    <w:p w14:paraId="7CDCD8AB" w14:textId="66D8FC8D" w:rsidR="00A746D1" w:rsidRPr="00D421A1" w:rsidRDefault="00A746D1" w:rsidP="00A746D1">
      <w:pPr>
        <w:pStyle w:val="Caption"/>
        <w:jc w:val="both"/>
        <w:rPr>
          <w:b w:val="0"/>
          <w:color w:val="000000" w:themeColor="text1"/>
        </w:rPr>
      </w:pPr>
      <w:r w:rsidRPr="00D421A1">
        <w:rPr>
          <w:rFonts w:ascii="Times" w:hAnsi="Times" w:cs="Arial"/>
          <w:noProof/>
          <w:color w:val="1A1A1A"/>
          <w:lang w:val="en-US"/>
        </w:rPr>
        <w:lastRenderedPageBreak/>
        <w:drawing>
          <wp:inline distT="0" distB="0" distL="0" distR="0" wp14:anchorId="2D5D9F57" wp14:editId="7BB69894">
            <wp:extent cx="4097655" cy="3073400"/>
            <wp:effectExtent l="0" t="0" r="0" b="0"/>
            <wp:docPr id="19" name="Picture 19" descr="Macintosh HD:Users:cascio:Dropbox:RSC_book:Figures:Figurepackingdefect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scio:Dropbox:RSC_book:Figures:Figurepackingdefects.t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7655" cy="3073400"/>
                    </a:xfrm>
                    <a:prstGeom prst="rect">
                      <a:avLst/>
                    </a:prstGeom>
                    <a:noFill/>
                    <a:ln>
                      <a:noFill/>
                    </a:ln>
                  </pic:spPr>
                </pic:pic>
              </a:graphicData>
            </a:graphic>
          </wp:inline>
        </w:drawing>
      </w:r>
      <w:r w:rsidRPr="00D421A1">
        <w:rPr>
          <w:b w:val="0"/>
          <w:i/>
          <w:color w:val="000000" w:themeColor="text1"/>
        </w:rPr>
        <w:t xml:space="preserve">Figure </w:t>
      </w:r>
      <w:r w:rsidRPr="00D421A1">
        <w:rPr>
          <w:b w:val="0"/>
          <w:i/>
          <w:color w:val="000000" w:themeColor="text1"/>
        </w:rPr>
        <w:fldChar w:fldCharType="begin"/>
      </w:r>
      <w:r w:rsidRPr="00D421A1">
        <w:rPr>
          <w:b w:val="0"/>
          <w:i/>
          <w:color w:val="000000" w:themeColor="text1"/>
        </w:rPr>
        <w:instrText xml:space="preserve"> SEQ Figure \* ARABIC </w:instrText>
      </w:r>
      <w:r w:rsidRPr="00D421A1">
        <w:rPr>
          <w:b w:val="0"/>
          <w:i/>
          <w:color w:val="000000" w:themeColor="text1"/>
        </w:rPr>
        <w:fldChar w:fldCharType="separate"/>
      </w:r>
      <w:r w:rsidR="00F94D42">
        <w:rPr>
          <w:b w:val="0"/>
          <w:i/>
          <w:noProof/>
          <w:color w:val="000000" w:themeColor="text1"/>
        </w:rPr>
        <w:t>13</w:t>
      </w:r>
      <w:r w:rsidRPr="00D421A1">
        <w:rPr>
          <w:b w:val="0"/>
          <w:i/>
          <w:color w:val="000000" w:themeColor="text1"/>
        </w:rPr>
        <w:fldChar w:fldCharType="end"/>
      </w:r>
      <w:r w:rsidRPr="00D421A1">
        <w:rPr>
          <w:color w:val="000000" w:themeColor="text1"/>
        </w:rPr>
        <w:t xml:space="preserve"> Lipid-packing defects in atomistic and CG simulations. </w:t>
      </w:r>
      <w:r w:rsidRPr="00D421A1">
        <w:rPr>
          <w:b w:val="0"/>
          <w:color w:val="000000" w:themeColor="text1"/>
        </w:rPr>
        <w:t>Left: Molecular models of lipids using a united-atom representation (top) or a CG representation (bottom). Polar atoms/beads, grey</w:t>
      </w:r>
      <w:proofErr w:type="gramStart"/>
      <w:r w:rsidRPr="00D421A1">
        <w:rPr>
          <w:b w:val="0"/>
          <w:color w:val="000000" w:themeColor="text1"/>
        </w:rPr>
        <w:t>;</w:t>
      </w:r>
      <w:proofErr w:type="gramEnd"/>
      <w:r w:rsidRPr="00D421A1">
        <w:rPr>
          <w:b w:val="0"/>
          <w:color w:val="000000" w:themeColor="text1"/>
        </w:rPr>
        <w:t xml:space="preserve"> hydrophobic atoms/beads, yellow/orange. Middle: Top view of lipid bilayers using a surface representation in AA ad CG simulations. Right: Top view of the lipid bilayers in the middle panel plus detected lipid-packing defects (blue, see </w:t>
      </w:r>
      <w:proofErr w:type="spellStart"/>
      <w:r w:rsidRPr="00D421A1">
        <w:rPr>
          <w:b w:val="0"/>
          <w:color w:val="000000" w:themeColor="text1"/>
        </w:rPr>
        <w:t>Vanni</w:t>
      </w:r>
      <w:proofErr w:type="spellEnd"/>
      <w:r w:rsidRPr="00D421A1">
        <w:rPr>
          <w:b w:val="0"/>
          <w:color w:val="000000" w:themeColor="text1"/>
        </w:rPr>
        <w:t xml:space="preserve"> et al.</w:t>
      </w:r>
      <w:hyperlink w:anchor="_ENREF_290" w:tooltip="Vanni, 2014 #236" w:history="1">
        <w:r>
          <w:rPr>
            <w:b w:val="0"/>
            <w:color w:val="000000" w:themeColor="text1"/>
          </w:rPr>
          <w:fldChar w:fldCharType="begin"/>
        </w:r>
        <w:r>
          <w:rPr>
            <w:b w:val="0"/>
            <w:color w:val="000000" w:themeColor="text1"/>
          </w:rPr>
          <w:instrText xml:space="preserve"> ADDIN EN.CITE &lt;EndNote&gt;&lt;Cite&gt;&lt;Author&gt;Vanni&lt;/Author&gt;&lt;Year&gt;2014&lt;/Year&gt;&lt;RecNum&gt;236&lt;/RecNum&gt;&lt;DisplayText&gt;&lt;style face="superscript"&gt;290&lt;/style&gt;&lt;/DisplayText&gt;&lt;record&gt;&lt;rec-number&gt;236&lt;/rec-number&gt;&lt;foreign-keys&gt;&lt;key app="EN" db-id="02pxvzrwkspp2hexfr15ztab9va2zt52sd9w"&gt;236&lt;/key&gt;&lt;/foreign-keys&gt;&lt;ref-type name="Journal Article"&gt;17&lt;/ref-type&gt;&lt;contributors&gt;&lt;authors&gt;&lt;author&gt;Vanni, S.&lt;/author&gt;&lt;author&gt;Hirose, H.&lt;/author&gt;&lt;author&gt;Barelli, H.&lt;/author&gt;&lt;author&gt;Antonny, B.&lt;/author&gt;&lt;author&gt;Gautier, R.&lt;/author&gt;&lt;/authors&gt;&lt;/contributors&gt;&lt;auth-address&gt;1] Institut de Pharmacologie Moleculaire et Cellulaire, Universite de Nice Sophia-Antipolis and Centre National de la Recherche Scientifique, UMR 7275, 660 route des Lucioles, 06560 Valbonne, France [2].&amp;#xD;Institut de Pharmacologie Moleculaire et Cellulaire, Universite de Nice Sophia-Antipolis and Centre National de la Recherche Scientifique, UMR 7275, 660 route des Lucioles, 06560 Valbonne, France.&lt;/auth-address&gt;&lt;titles&gt;&lt;title&gt;A sub-nanometre view of how membrane curvature and composition modulate lipid packing and protein recruitment&lt;/title&gt;&lt;secondary-title&gt;Nat Commun&lt;/secondary-title&gt;&lt;alt-title&gt;Nat Commun&lt;/alt-title&gt;&lt;/titles&gt;&lt;pages&gt;4916&lt;/pages&gt;&lt;volume&gt;5&lt;/volume&gt;&lt;edition&gt;2014/09/16&lt;/edition&gt;&lt;dates&gt;&lt;year&gt;2014&lt;/year&gt;&lt;/dates&gt;&lt;isbn&gt;2041-1723 (Electronic)&amp;#xD;2041-1723 (Linking)&lt;/isbn&gt;&lt;accession-num&gt;25222832&lt;/accession-num&gt;&lt;work-type&gt;Research Support, Non-U.S. Gov&amp;apos;t&lt;/work-type&gt;&lt;urls&gt;&lt;related-urls&gt;&lt;url&gt;http://www.ncbi.nlm.nih.gov/pubmed/25222832&lt;/url&gt;&lt;/related-urls&gt;&lt;/urls&gt;&lt;electronic-resource-num&gt;10.1038/ncomms5916&lt;/electronic-resource-num&gt;&lt;/record&gt;&lt;/Cite&gt;&lt;/EndNote&gt;</w:instrText>
        </w:r>
        <w:r>
          <w:rPr>
            <w:b w:val="0"/>
            <w:color w:val="000000" w:themeColor="text1"/>
          </w:rPr>
          <w:fldChar w:fldCharType="separate"/>
        </w:r>
        <w:r w:rsidRPr="00E91EF1">
          <w:rPr>
            <w:b w:val="0"/>
            <w:noProof/>
            <w:color w:val="000000" w:themeColor="text1"/>
            <w:vertAlign w:val="superscript"/>
          </w:rPr>
          <w:t>290</w:t>
        </w:r>
        <w:r>
          <w:rPr>
            <w:b w:val="0"/>
            <w:color w:val="000000" w:themeColor="text1"/>
          </w:rPr>
          <w:fldChar w:fldCharType="end"/>
        </w:r>
      </w:hyperlink>
      <w:r w:rsidRPr="00D421A1">
        <w:rPr>
          <w:b w:val="0"/>
          <w:color w:val="000000" w:themeColor="text1"/>
        </w:rPr>
        <w:t xml:space="preserve"> for additional details on the methodology to identify them) for the two bilayers. Moving from a united-atom (approximately 50 atoms per lipid) to a CG representation (approximately 15 beads per lipid) does not prevent a correct quantification of this</w:t>
      </w:r>
      <w:r>
        <w:rPr>
          <w:b w:val="0"/>
          <w:color w:val="000000" w:themeColor="text1"/>
        </w:rPr>
        <w:t xml:space="preserve"> microscopic</w:t>
      </w:r>
      <w:r w:rsidRPr="00D421A1">
        <w:rPr>
          <w:b w:val="0"/>
          <w:color w:val="000000" w:themeColor="text1"/>
        </w:rPr>
        <w:t xml:space="preserve"> membrane property.</w:t>
      </w:r>
    </w:p>
    <w:p w14:paraId="2E81C99F" w14:textId="4C91BB0E" w:rsidR="008E0B05" w:rsidRPr="00D421A1" w:rsidRDefault="008E0B05" w:rsidP="00D264FE">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To do so, </w:t>
      </w:r>
      <w:proofErr w:type="spellStart"/>
      <w:r w:rsidRPr="00D421A1">
        <w:rPr>
          <w:rFonts w:ascii="Times New Roman" w:hAnsi="Times New Roman" w:cs="Times New Roman"/>
          <w:color w:val="1A1A1A"/>
          <w:sz w:val="18"/>
          <w:szCs w:val="18"/>
        </w:rPr>
        <w:t>Vanni</w:t>
      </w:r>
      <w:proofErr w:type="spellEnd"/>
      <w:r w:rsidRPr="00D421A1">
        <w:rPr>
          <w:rFonts w:ascii="Times New Roman" w:hAnsi="Times New Roman" w:cs="Times New Roman"/>
          <w:color w:val="1A1A1A"/>
          <w:sz w:val="18"/>
          <w:szCs w:val="18"/>
        </w:rPr>
        <w:t xml:space="preserve"> and colleagues took advantage of the unique properties of a class of amphipathic peptides, the Amphipathic Lipid Packing Sensors (ALPS) motifs, which extensive biochemical analyses had identified as accurate sensors of both lipid chemistry and membrane curvature.</w:t>
      </w:r>
      <w:hyperlink w:anchor="_ENREF_305" w:tooltip="Bigay, 2012 #318" w:history="1">
        <w:r>
          <w:rPr>
            <w:rFonts w:ascii="Times New Roman" w:hAnsi="Times New Roman" w:cs="Times New Roman"/>
            <w:color w:val="1A1A1A"/>
            <w:sz w:val="18"/>
            <w:szCs w:val="18"/>
          </w:rPr>
          <w:fldChar w:fldCharType="begin"/>
        </w:r>
        <w:r>
          <w:rPr>
            <w:rFonts w:ascii="Times New Roman" w:hAnsi="Times New Roman" w:cs="Times New Roman"/>
            <w:color w:val="1A1A1A"/>
            <w:sz w:val="18"/>
            <w:szCs w:val="18"/>
          </w:rPr>
          <w:instrText xml:space="preserve"> ADDIN EN.CITE &lt;EndNote&gt;&lt;Cite&gt;&lt;Author&gt;Bigay&lt;/Author&gt;&lt;Year&gt;2012&lt;/Year&gt;&lt;RecNum&gt;318&lt;/RecNum&gt;&lt;DisplayText&gt;&lt;style face="superscript"&gt;305&lt;/style&gt;&lt;/DisplayText&gt;&lt;record&gt;&lt;rec-number&gt;318&lt;/rec-number&gt;&lt;foreign-keys&gt;&lt;key app="EN" db-id="02pxvzrwkspp2hexfr15ztab9va2zt52sd9w"&gt;318&lt;/key&gt;&lt;/foreign-keys&gt;&lt;ref-type name="Journal Article"&gt;17&lt;/ref-type&gt;&lt;contributors&gt;&lt;authors&gt;&lt;author&gt;Bigay, J.&lt;/author&gt;&lt;author&gt;Antonny, B.&lt;/author&gt;&lt;/authors&gt;&lt;/contributors&gt;&lt;auth-address&gt;Antonny, B&amp;#xD;Univ Nice Sophia Antipolis, Inst Pharmacol Mol &amp;amp; Cellulaire, F-06560 Valbonne, France&amp;#xD;Univ Nice Sophia Antipolis, Inst Pharmacol Mol &amp;amp; Cellulaire, F-06560 Valbonne, France&amp;#xD;Univ Nice Sophia Antipolis, Inst Pharmacol Mol &amp;amp; Cellulaire, F-06560 Valbonne, France&amp;#xD;CNRS, F-06560 Valbonne, France&lt;/auth-address&gt;&lt;titles&gt;&lt;title&gt;Curvature, Lipid Packing, and Electrostatics of Membrane Organelles: Defining Cellular Territories in Determining Specificity&lt;/title&gt;&lt;secondary-title&gt;Developmental Cell&lt;/secondary-title&gt;&lt;alt-title&gt;Dev Cell&lt;/alt-title&gt;&lt;/titles&gt;&lt;periodical&gt;&lt;full-title&gt;Developmental Cell&lt;/full-title&gt;&lt;abbr-1&gt;Dev Cell&lt;/abbr-1&gt;&lt;/periodical&gt;&lt;alt-periodical&gt;&lt;full-title&gt;Developmental Cell&lt;/full-title&gt;&lt;abbr-1&gt;Dev Cell&lt;/abbr-1&gt;&lt;/alt-periodical&gt;&lt;pages&gt;886-895&lt;/pages&gt;&lt;volume&gt;23&lt;/volume&gt;&lt;number&gt;5&lt;/number&gt;&lt;keywords&gt;&lt;keyword&gt;endoplasmic-reticulum&lt;/keyword&gt;&lt;keyword&gt;plasma-membrane&lt;/keyword&gt;&lt;keyword&gt;surface charge&lt;/keyword&gt;&lt;keyword&gt;n-bar&lt;/keyword&gt;&lt;keyword&gt;phosphocholine cytidylyltransferase&lt;/keyword&gt;&lt;keyword&gt;golgi localization&lt;/keyword&gt;&lt;keyword&gt;secretory vesicles&lt;/keyword&gt;&lt;keyword&gt;amphipathic helix&lt;/keyword&gt;&lt;keyword&gt;sensor motif&lt;/keyword&gt;&lt;keyword&gt;protein&lt;/keyword&gt;&lt;/keywords&gt;&lt;dates&gt;&lt;year&gt;2012&lt;/year&gt;&lt;pub-dates&gt;&lt;date&gt;Nov 13&lt;/date&gt;&lt;/pub-dates&gt;&lt;/dates&gt;&lt;isbn&gt;1534-5807&lt;/isbn&gt;&lt;accession-num&gt;WOS:000311134100003&lt;/accession-num&gt;&lt;urls&gt;&lt;related-urls&gt;&lt;url&gt;&amp;lt;Go to ISI&amp;gt;://WOS:000311134100003&lt;/url&gt;&lt;/related-urls&gt;&lt;/urls&gt;&lt;electronic-resource-num&gt;Doi 10.1016/J.Devcel.2012.10.009&lt;/electronic-resource-num&gt;&lt;language&gt;English&lt;/language&gt;&lt;/record&gt;&lt;/Cite&gt;&lt;/EndNote&gt;</w:instrText>
        </w:r>
        <w:r>
          <w:rPr>
            <w:rFonts w:ascii="Times New Roman" w:hAnsi="Times New Roman" w:cs="Times New Roman"/>
            <w:color w:val="1A1A1A"/>
            <w:sz w:val="18"/>
            <w:szCs w:val="18"/>
          </w:rPr>
          <w:fldChar w:fldCharType="separate"/>
        </w:r>
        <w:r w:rsidRPr="00E91EF1">
          <w:rPr>
            <w:rFonts w:ascii="Times New Roman" w:hAnsi="Times New Roman" w:cs="Times New Roman"/>
            <w:noProof/>
            <w:color w:val="1A1A1A"/>
            <w:sz w:val="18"/>
            <w:szCs w:val="18"/>
            <w:vertAlign w:val="superscript"/>
          </w:rPr>
          <w:t>305</w:t>
        </w:r>
        <w:r>
          <w:rPr>
            <w:rFonts w:ascii="Times New Roman" w:hAnsi="Times New Roman" w:cs="Times New Roman"/>
            <w:color w:val="1A1A1A"/>
            <w:sz w:val="18"/>
            <w:szCs w:val="18"/>
          </w:rPr>
          <w:fldChar w:fldCharType="end"/>
        </w:r>
      </w:hyperlink>
    </w:p>
    <w:p w14:paraId="48C4EABB" w14:textId="48518015" w:rsidR="00D264FE" w:rsidRPr="00D421A1" w:rsidRDefault="00D264FE" w:rsidP="00D264FE">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In particular, these peptides showed a marked sensitivity to both the number of monounsaturated acyl chains, with binding increasing moving from saturated acyl chains to monounsaturated ones, and to the “size” of the lipid polar head, with higher binding in the presence of lipids containing smaller polar heads, such as </w:t>
      </w:r>
      <w:proofErr w:type="spellStart"/>
      <w:r w:rsidRPr="00D421A1">
        <w:rPr>
          <w:rFonts w:ascii="Times New Roman" w:hAnsi="Times New Roman" w:cs="Times New Roman"/>
          <w:color w:val="1A1A1A"/>
          <w:sz w:val="18"/>
          <w:szCs w:val="18"/>
        </w:rPr>
        <w:t>diacylglycerol</w:t>
      </w:r>
      <w:proofErr w:type="spellEnd"/>
      <w:r w:rsidRPr="00D421A1">
        <w:rPr>
          <w:rFonts w:ascii="Times New Roman" w:hAnsi="Times New Roman" w:cs="Times New Roman"/>
          <w:color w:val="1A1A1A"/>
          <w:sz w:val="18"/>
          <w:szCs w:val="18"/>
        </w:rPr>
        <w:t xml:space="preserve"> or </w:t>
      </w:r>
      <w:proofErr w:type="spellStart"/>
      <w:proofErr w:type="gramStart"/>
      <w:r w:rsidRPr="00D421A1">
        <w:rPr>
          <w:rFonts w:ascii="Times New Roman" w:hAnsi="Times New Roman" w:cs="Times New Roman"/>
          <w:color w:val="1A1A1A"/>
          <w:sz w:val="18"/>
          <w:szCs w:val="18"/>
        </w:rPr>
        <w:t>phosp</w:t>
      </w:r>
      <w:r w:rsidR="006D41B3" w:rsidRPr="00D421A1">
        <w:rPr>
          <w:rFonts w:ascii="Times New Roman" w:hAnsi="Times New Roman" w:cs="Times New Roman"/>
          <w:color w:val="1A1A1A"/>
          <w:sz w:val="18"/>
          <w:szCs w:val="18"/>
        </w:rPr>
        <w:t>hatidyl</w:t>
      </w:r>
      <w:r w:rsidRPr="00D421A1">
        <w:rPr>
          <w:rFonts w:ascii="Times New Roman" w:hAnsi="Times New Roman" w:cs="Times New Roman"/>
          <w:color w:val="1A1A1A"/>
          <w:sz w:val="18"/>
          <w:szCs w:val="18"/>
        </w:rPr>
        <w:t>ethanolamine</w:t>
      </w:r>
      <w:proofErr w:type="spellEnd"/>
      <w:proofErr w:type="gramEnd"/>
      <w:r w:rsidRPr="00D421A1">
        <w:rPr>
          <w:rFonts w:ascii="Times New Roman" w:hAnsi="Times New Roman" w:cs="Times New Roman"/>
          <w:color w:val="1A1A1A"/>
          <w:sz w:val="18"/>
          <w:szCs w:val="18"/>
        </w:rPr>
        <w:t>. Using atomistic simulations, the authors managed to show that these variations in lipid chemistry promote the formation of lip</w:t>
      </w:r>
      <w:r w:rsidR="00E6391A" w:rsidRPr="00D421A1">
        <w:rPr>
          <w:rFonts w:ascii="Times New Roman" w:hAnsi="Times New Roman" w:cs="Times New Roman"/>
          <w:color w:val="1A1A1A"/>
          <w:sz w:val="18"/>
          <w:szCs w:val="18"/>
        </w:rPr>
        <w:t>id-packing defects in membranes</w:t>
      </w:r>
      <w:hyperlink w:anchor="_ENREF_307" w:tooltip="Vamparys, 2013 #320" w:history="1">
        <w:r w:rsidR="00E91EF1">
          <w:rPr>
            <w:rFonts w:ascii="Times New Roman" w:hAnsi="Times New Roman" w:cs="Times New Roman"/>
            <w:color w:val="1A1A1A"/>
            <w:sz w:val="18"/>
            <w:szCs w:val="18"/>
          </w:rPr>
          <w:fldChar w:fldCharType="begin">
            <w:fldData xml:space="preserve">PEVuZE5vdGU+PENpdGU+PEF1dGhvcj5WYW1wYXJ5czwvQXV0aG9yPjxZZWFyPjIwMTM8L1llYXI+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PEVuZE5vdGU+PENpdGU+PEF1dGhvcj5WYW1wYXJ5czwvQXV0aG9yPjxZZWFyPjIwMTM8L1llYXI+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307</w:t>
        </w:r>
        <w:r w:rsidR="00E91EF1">
          <w:rPr>
            <w:rFonts w:ascii="Times New Roman" w:hAnsi="Times New Roman" w:cs="Times New Roman"/>
            <w:color w:val="1A1A1A"/>
            <w:sz w:val="18"/>
            <w:szCs w:val="18"/>
          </w:rPr>
          <w:fldChar w:fldCharType="end"/>
        </w:r>
      </w:hyperlink>
      <w:r w:rsidR="00E6391A" w:rsidRPr="00D421A1">
        <w:rPr>
          <w:rFonts w:ascii="Times New Roman" w:hAnsi="Times New Roman" w:cs="Times New Roman"/>
          <w:color w:val="1A1A1A"/>
          <w:sz w:val="18"/>
          <w:szCs w:val="18"/>
        </w:rPr>
        <w:t xml:space="preserve"> </w:t>
      </w:r>
      <w:r w:rsidRPr="00D421A1">
        <w:rPr>
          <w:rFonts w:ascii="Times New Roman" w:hAnsi="Times New Roman" w:cs="Times New Roman"/>
          <w:color w:val="1A1A1A"/>
          <w:sz w:val="18"/>
          <w:szCs w:val="18"/>
        </w:rPr>
        <w:t xml:space="preserve">and that ALPS motifs specifically binds to pre-existing packing-defects via the insertion of hydrophobic </w:t>
      </w:r>
      <w:r w:rsidR="00E6391A" w:rsidRPr="00D421A1">
        <w:rPr>
          <w:rFonts w:ascii="Times New Roman" w:hAnsi="Times New Roman" w:cs="Times New Roman"/>
          <w:color w:val="1A1A1A"/>
          <w:sz w:val="18"/>
          <w:szCs w:val="18"/>
        </w:rPr>
        <w:t>residues.</w:t>
      </w:r>
      <w:hyperlink w:anchor="_ENREF_308" w:tooltip="Vanni, 2013 #321" w:history="1">
        <w:r w:rsidR="00E91EF1">
          <w:rPr>
            <w:rFonts w:ascii="Times New Roman" w:hAnsi="Times New Roman" w:cs="Times New Roman"/>
            <w:color w:val="1A1A1A"/>
            <w:sz w:val="18"/>
            <w:szCs w:val="18"/>
          </w:rPr>
          <w:fldChar w:fldCharType="begin">
            <w:fldData xml:space="preserve">PEVuZE5vdGU+PENpdGU+PEF1dGhvcj5WYW5uaTwvQXV0aG9yPjxZZWFyPjIwMTM8L1llYXI+PFJl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</w:fldData>
          </w:fldChar>
        </w:r>
        <w:r w:rsidR="00E91EF1">
          <w:rPr>
            <w:rFonts w:ascii="Times New Roman" w:hAnsi="Times New Roman" w:cs="Times New Roman"/>
            <w:color w:val="1A1A1A"/>
            <w:sz w:val="18"/>
            <w:szCs w:val="18"/>
          </w:rPr>
          <w:instrText xml:space="preserve"> ADDIN EN.CITE </w:instrText>
        </w:r>
        <w:r w:rsidR="00E91EF1">
          <w:rPr>
            <w:rFonts w:ascii="Times New Roman" w:hAnsi="Times New Roman" w:cs="Times New Roman"/>
            <w:color w:val="1A1A1A"/>
            <w:sz w:val="18"/>
            <w:szCs w:val="18"/>
          </w:rPr>
          <w:fldChar w:fldCharType="begin">
            <w:fldData xml:space="preserve">PEVuZE5vdGU+PENpdGU+PEF1dGhvcj5WYW5uaTwvQXV0aG9yPjxZZWFyPjIwMTM8L1llYXI+PFJl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</w:fldData>
          </w:fldChar>
        </w:r>
        <w:r w:rsidR="00E91EF1">
          <w:rPr>
            <w:rFonts w:ascii="Times New Roman" w:hAnsi="Times New Roman" w:cs="Times New Roman"/>
            <w:color w:val="1A1A1A"/>
            <w:sz w:val="18"/>
            <w:szCs w:val="18"/>
          </w:rPr>
          <w:instrText xml:space="preserve"> ADDIN EN.CITE.DATA </w:instrText>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end"/>
        </w:r>
        <w:r w:rsidR="00E91EF1">
          <w:rPr>
            <w:rFonts w:ascii="Times New Roman" w:hAnsi="Times New Roman" w:cs="Times New Roman"/>
            <w:color w:val="1A1A1A"/>
            <w:sz w:val="18"/>
            <w:szCs w:val="18"/>
          </w:rPr>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308</w:t>
        </w:r>
        <w:r w:rsidR="00E91EF1">
          <w:rPr>
            <w:rFonts w:ascii="Times New Roman" w:hAnsi="Times New Roman" w:cs="Times New Roman"/>
            <w:color w:val="1A1A1A"/>
            <w:sz w:val="18"/>
            <w:szCs w:val="18"/>
          </w:rPr>
          <w:fldChar w:fldCharType="end"/>
        </w:r>
      </w:hyperlink>
    </w:p>
    <w:p w14:paraId="456DEB97" w14:textId="5FA02417" w:rsidR="00D264FE" w:rsidRPr="00D421A1" w:rsidRDefault="00D264FE" w:rsidP="00D264FE">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This observation paved the way for the careful validation of CG simulations (in this particular case using the MARTINI force field) by evaluating their ability to reproduce lipid-packing defects measured in atomistic simulations for several flat bil</w:t>
      </w:r>
      <w:r w:rsidR="00E6391A" w:rsidRPr="00D421A1">
        <w:rPr>
          <w:rFonts w:ascii="Times New Roman" w:hAnsi="Times New Roman" w:cs="Times New Roman"/>
          <w:color w:val="1A1A1A"/>
          <w:sz w:val="18"/>
          <w:szCs w:val="18"/>
        </w:rPr>
        <w:t>ayers of different compositions.</w:t>
      </w:r>
      <w:hyperlink w:anchor="_ENREF_290" w:tooltip="Vanni, 2014 #236" w:history="1">
        <w:r w:rsidR="00E91EF1">
          <w:rPr>
            <w:rFonts w:ascii="Times New Roman" w:hAnsi="Times New Roman" w:cs="Times New Roman"/>
            <w:color w:val="1A1A1A"/>
            <w:sz w:val="18"/>
            <w:szCs w:val="18"/>
          </w:rPr>
          <w:fldChar w:fldCharType="begin"/>
        </w:r>
        <w:r w:rsidR="00E91EF1">
          <w:rPr>
            <w:rFonts w:ascii="Times New Roman" w:hAnsi="Times New Roman" w:cs="Times New Roman"/>
            <w:color w:val="1A1A1A"/>
            <w:sz w:val="18"/>
            <w:szCs w:val="18"/>
          </w:rPr>
          <w:instrText xml:space="preserve"> ADDIN EN.CITE &lt;EndNote&gt;&lt;Cite&gt;&lt;Author&gt;Vanni&lt;/Author&gt;&lt;Year&gt;2014&lt;/Year&gt;&lt;RecNum&gt;236&lt;/RecNum&gt;&lt;DisplayText&gt;&lt;style face="superscript"&gt;290&lt;/style&gt;&lt;/DisplayText&gt;&lt;record&gt;&lt;rec-number&gt;236&lt;/rec-number&gt;&lt;foreign-keys&gt;&lt;key app="EN" db-id="02pxvzrwkspp2hexfr15ztab9va2zt52sd9w"&gt;236&lt;/key&gt;&lt;/foreign-keys&gt;&lt;ref-type name="Journal Article"&gt;17&lt;/ref-type&gt;&lt;contributors&gt;&lt;authors&gt;&lt;author&gt;Vanni, S.&lt;/author&gt;&lt;author&gt;Hirose, H.&lt;/author&gt;&lt;author&gt;Barelli, H.&lt;/author&gt;&lt;author&gt;Antonny, B.&lt;/author&gt;&lt;author&gt;Gautier, R.&lt;/author&gt;&lt;/authors&gt;&lt;/contributors&gt;&lt;auth-address&gt;1] Institut de Pharmacologie Moleculaire et Cellulaire, Universite de Nice Sophia-Antipolis and Centre National de la Recherche Scientifique, UMR 7275, 660 route des Lucioles, 06560 Valbonne, France [2].&amp;#xD;Institut de Pharmacologie Moleculaire et Cellulaire, Universite de Nice Sophia-Antipolis and Centre National de la Recherche Scientifique, UMR 7275, 660 route des Lucioles, 06560 Valbonne, France.&lt;/auth-address&gt;&lt;titles&gt;&lt;title&gt;A sub-nanometre view of how membrane curvature and composition modulate lipid packing and protein recruitment&lt;/title&gt;&lt;secondary-title&gt;Nat Commun&lt;/secondary-title&gt;&lt;alt-title&gt;Nat Commun&lt;/alt-title&gt;&lt;/titles&gt;&lt;pages&gt;4916&lt;/pages&gt;&lt;volume&gt;5&lt;/volume&gt;&lt;edition&gt;2014/09/16&lt;/edition&gt;&lt;dates&gt;&lt;year&gt;2014&lt;/year&gt;&lt;/dates&gt;&lt;isbn&gt;2041-1723 (Electronic)&amp;#xD;2041-1723 (Linking)&lt;/isbn&gt;&lt;accession-num&gt;25222832&lt;/accession-num&gt;&lt;work-type&gt;Research Support, Non-U.S. Gov&amp;apos;t&lt;/work-type&gt;&lt;urls&gt;&lt;related-urls&gt;&lt;url&gt;http://www.ncbi.nlm.nih.gov/pubmed/25222832&lt;/url&gt;&lt;/related-urls&gt;&lt;/urls&gt;&lt;electronic-resource-num&gt;10.1038/ncomms5916&lt;/electronic-resource-num&gt;&lt;/record&gt;&lt;/Cite&gt;&lt;/EndNote&gt;</w:instrText>
        </w:r>
        <w:r w:rsidR="00E91EF1">
          <w:rPr>
            <w:rFonts w:ascii="Times New Roman" w:hAnsi="Times New Roman" w:cs="Times New Roman"/>
            <w:color w:val="1A1A1A"/>
            <w:sz w:val="18"/>
            <w:szCs w:val="18"/>
          </w:rPr>
          <w:fldChar w:fldCharType="separate"/>
        </w:r>
        <w:r w:rsidR="00E91EF1" w:rsidRPr="00E91EF1">
          <w:rPr>
            <w:rFonts w:ascii="Times New Roman" w:hAnsi="Times New Roman" w:cs="Times New Roman"/>
            <w:noProof/>
            <w:color w:val="1A1A1A"/>
            <w:sz w:val="18"/>
            <w:szCs w:val="18"/>
            <w:vertAlign w:val="superscript"/>
          </w:rPr>
          <w:t>290</w:t>
        </w:r>
        <w:r w:rsidR="00E91EF1">
          <w:rPr>
            <w:rFonts w:ascii="Times New Roman" w:hAnsi="Times New Roman" w:cs="Times New Roman"/>
            <w:color w:val="1A1A1A"/>
            <w:sz w:val="18"/>
            <w:szCs w:val="18"/>
          </w:rPr>
          <w:fldChar w:fldCharType="end"/>
        </w:r>
      </w:hyperlink>
    </w:p>
    <w:p w14:paraId="24F3C9A9" w14:textId="3463915F" w:rsidR="00D264FE" w:rsidRPr="00D421A1" w:rsidRDefault="00D264FE" w:rsidP="00D264FE">
      <w:pPr>
        <w:spacing w:line="276" w:lineRule="auto"/>
        <w:jc w:val="both"/>
        <w:rPr>
          <w:rFonts w:ascii="Times" w:hAnsi="Times" w:cs="Arial"/>
          <w:color w:val="1A1A1A"/>
          <w:sz w:val="18"/>
          <w:szCs w:val="18"/>
        </w:rPr>
      </w:pPr>
      <w:r w:rsidRPr="00D421A1">
        <w:rPr>
          <w:rFonts w:ascii="Times New Roman" w:hAnsi="Times New Roman" w:cs="Times New Roman"/>
          <w:color w:val="1A1A1A"/>
          <w:sz w:val="18"/>
          <w:szCs w:val="18"/>
        </w:rPr>
        <w:t xml:space="preserve">On the one hand, the high correlation between the data obtained from CG and atomistic simulations indicated that the used CG model was, in this case, able to reproduce with </w:t>
      </w:r>
      <w:r w:rsidRPr="00D421A1">
        <w:rPr>
          <w:rFonts w:ascii="Times New Roman" w:hAnsi="Times New Roman" w:cs="Times New Roman"/>
          <w:color w:val="1A1A1A"/>
          <w:sz w:val="18"/>
          <w:szCs w:val="18"/>
        </w:rPr>
        <w:lastRenderedPageBreak/>
        <w:t>high accuracy this specific property of lipid assemblies (</w:t>
      </w:r>
      <w:r w:rsidR="003C492F" w:rsidRPr="00D421A1">
        <w:rPr>
          <w:rFonts w:ascii="Times New Roman" w:hAnsi="Times New Roman" w:cs="Times New Roman"/>
          <w:color w:val="1A1A1A"/>
          <w:sz w:val="18"/>
          <w:szCs w:val="18"/>
        </w:rPr>
        <w:t>Figure 13</w:t>
      </w:r>
      <w:r w:rsidRPr="00D421A1">
        <w:rPr>
          <w:rFonts w:ascii="Times New Roman" w:hAnsi="Times New Roman" w:cs="Times New Roman"/>
          <w:color w:val="1A1A1A"/>
          <w:sz w:val="18"/>
          <w:szCs w:val="18"/>
        </w:rPr>
        <w:t xml:space="preserve">). On the other hand, the very good agreement between the simulations and the observed binding of the ALPS motif to lipid bilayers of identical compositions </w:t>
      </w:r>
      <w:r w:rsidRPr="00D421A1">
        <w:rPr>
          <w:rFonts w:ascii="Times New Roman" w:hAnsi="Times New Roman" w:cs="Times New Roman"/>
          <w:i/>
          <w:color w:val="1A1A1A"/>
          <w:sz w:val="18"/>
          <w:szCs w:val="18"/>
        </w:rPr>
        <w:t>in vitro</w:t>
      </w:r>
      <w:r w:rsidRPr="00D421A1">
        <w:rPr>
          <w:rFonts w:ascii="Times New Roman" w:hAnsi="Times New Roman" w:cs="Times New Roman"/>
          <w:color w:val="1A1A1A"/>
          <w:sz w:val="18"/>
          <w:szCs w:val="18"/>
        </w:rPr>
        <w:t>, suggested a possible</w:t>
      </w:r>
      <w:r w:rsidRPr="00D421A1">
        <w:rPr>
          <w:rFonts w:ascii="Times" w:hAnsi="Times" w:cs="Arial"/>
          <w:color w:val="1A1A1A"/>
          <w:sz w:val="18"/>
          <w:szCs w:val="18"/>
        </w:rPr>
        <w:t xml:space="preserve"> methodology to validate the CG force f</w:t>
      </w:r>
      <w:r w:rsidR="006D41B3" w:rsidRPr="00D421A1">
        <w:rPr>
          <w:rFonts w:ascii="Times" w:hAnsi="Times" w:cs="Arial"/>
          <w:color w:val="1A1A1A"/>
          <w:sz w:val="18"/>
          <w:szCs w:val="18"/>
        </w:rPr>
        <w:t xml:space="preserve">ield also for curved bilayers, </w:t>
      </w:r>
      <w:r w:rsidRPr="00D421A1">
        <w:rPr>
          <w:rFonts w:ascii="Times" w:hAnsi="Times" w:cs="Arial"/>
          <w:color w:val="1A1A1A"/>
          <w:sz w:val="18"/>
          <w:szCs w:val="18"/>
        </w:rPr>
        <w:t>where comparison against all-atom simulati</w:t>
      </w:r>
      <w:r w:rsidR="006D41B3" w:rsidRPr="00D421A1">
        <w:rPr>
          <w:rFonts w:ascii="Times" w:hAnsi="Times" w:cs="Arial"/>
          <w:color w:val="1A1A1A"/>
          <w:sz w:val="18"/>
          <w:szCs w:val="18"/>
        </w:rPr>
        <w:t>ons would have not been possible</w:t>
      </w:r>
      <w:r w:rsidRPr="00D421A1">
        <w:rPr>
          <w:rFonts w:ascii="Times" w:hAnsi="Times" w:cs="Arial"/>
          <w:color w:val="1A1A1A"/>
          <w:sz w:val="18"/>
          <w:szCs w:val="18"/>
        </w:rPr>
        <w:t>.</w:t>
      </w:r>
    </w:p>
    <w:p w14:paraId="378C2F03" w14:textId="77777777" w:rsidR="00D264FE" w:rsidRPr="00D421A1" w:rsidRDefault="00D264FE" w:rsidP="00D264FE">
      <w:pPr>
        <w:spacing w:line="276" w:lineRule="auto"/>
        <w:jc w:val="both"/>
        <w:rPr>
          <w:rFonts w:ascii="Times" w:hAnsi="Times" w:cs="Arial"/>
          <w:color w:val="1A1A1A"/>
          <w:sz w:val="18"/>
          <w:szCs w:val="18"/>
        </w:rPr>
      </w:pPr>
      <w:r w:rsidRPr="00D421A1">
        <w:rPr>
          <w:rFonts w:ascii="Times" w:hAnsi="Times" w:cs="Arial"/>
          <w:color w:val="1A1A1A"/>
          <w:sz w:val="18"/>
          <w:szCs w:val="18"/>
        </w:rPr>
        <w:t xml:space="preserve">Analysis of lipid-packing defects in curved bilayers as a function of lipid composition revealed the crucial role of lipid chemistry in the adaptation of lipid bilayers to membrane curvature and, in turn, of ALPS binding to curved membranes. </w:t>
      </w:r>
    </w:p>
    <w:p w14:paraId="17F45F08" w14:textId="0C531FD0" w:rsidR="00D264FE" w:rsidRPr="00D421A1" w:rsidRDefault="00D264FE" w:rsidP="0032534E">
      <w:pPr>
        <w:spacing w:line="276" w:lineRule="auto"/>
        <w:jc w:val="both"/>
        <w:rPr>
          <w:rFonts w:ascii="Times" w:hAnsi="Times" w:cs="Arial"/>
          <w:color w:val="1A1A1A"/>
          <w:sz w:val="18"/>
          <w:szCs w:val="18"/>
        </w:rPr>
      </w:pPr>
      <w:r w:rsidRPr="00D421A1">
        <w:rPr>
          <w:rFonts w:ascii="Times" w:hAnsi="Times" w:cs="Arial"/>
          <w:color w:val="1A1A1A"/>
          <w:sz w:val="18"/>
          <w:szCs w:val="18"/>
        </w:rPr>
        <w:t>In particular, CG simulations suggested, in agreement with experiments, that membrane curvature and lipid composition synergize to promote the formation of lipid packing defects, i.e. those lipid compositions that promoted packing defects in flat bilayers also did so in highly curved bilayers. This observation further confirmed only weak coupling between lipid shape and leaflet curvature, in agreement with fluorescence measurements</w:t>
      </w:r>
      <w:hyperlink w:anchor="_ENREF_309" w:tooltip="Kamal, 2009 #322" w:history="1">
        <w:r w:rsidR="00E91EF1">
          <w:rPr>
            <w:rFonts w:ascii="Times" w:hAnsi="Times" w:cs="Arial"/>
            <w:color w:val="1A1A1A"/>
            <w:sz w:val="18"/>
            <w:szCs w:val="18"/>
          </w:rPr>
          <w:fldChar w:fldCharType="begin">
            <w:fldData xml:space="preserve">PEVuZE5vdGU+PENpdGU+PEF1dGhvcj5LYW1hbDwvQXV0aG9yPjxZZWFyPjIwMDk8L1llYXI+PFJl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</w:fldData>
          </w:fldChar>
        </w:r>
        <w:r w:rsidR="00E91EF1">
          <w:rPr>
            <w:rFonts w:ascii="Times" w:hAnsi="Times" w:cs="Arial"/>
            <w:color w:val="1A1A1A"/>
            <w:sz w:val="18"/>
            <w:szCs w:val="18"/>
          </w:rPr>
          <w:instrText xml:space="preserve"> ADDIN EN.CITE </w:instrText>
        </w:r>
        <w:r w:rsidR="00E91EF1">
          <w:rPr>
            <w:rFonts w:ascii="Times" w:hAnsi="Times" w:cs="Arial"/>
            <w:color w:val="1A1A1A"/>
            <w:sz w:val="18"/>
            <w:szCs w:val="18"/>
          </w:rPr>
          <w:fldChar w:fldCharType="begin">
            <w:fldData xml:space="preserve">PEVuZE5vdGU+PENpdGU+PEF1dGhvcj5LYW1hbDwvQXV0aG9yPjxZZWFyPjIwMDk8L1llYXI+PFJl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</w:fldData>
          </w:fldChar>
        </w:r>
        <w:r w:rsidR="00E91EF1">
          <w:rPr>
            <w:rFonts w:ascii="Times" w:hAnsi="Times" w:cs="Arial"/>
            <w:color w:val="1A1A1A"/>
            <w:sz w:val="18"/>
            <w:szCs w:val="18"/>
          </w:rPr>
          <w:instrText xml:space="preserve"> ADDIN EN.CITE.DATA </w:instrText>
        </w:r>
        <w:r w:rsidR="00E91EF1">
          <w:rPr>
            <w:rFonts w:ascii="Times" w:hAnsi="Times" w:cs="Arial"/>
            <w:color w:val="1A1A1A"/>
            <w:sz w:val="18"/>
            <w:szCs w:val="18"/>
          </w:rPr>
        </w:r>
        <w:r w:rsidR="00E91EF1">
          <w:rPr>
            <w:rFonts w:ascii="Times" w:hAnsi="Times" w:cs="Arial"/>
            <w:color w:val="1A1A1A"/>
            <w:sz w:val="18"/>
            <w:szCs w:val="18"/>
          </w:rPr>
          <w:fldChar w:fldCharType="end"/>
        </w:r>
        <w:r w:rsidR="00E91EF1">
          <w:rPr>
            <w:rFonts w:ascii="Times" w:hAnsi="Times" w:cs="Arial"/>
            <w:color w:val="1A1A1A"/>
            <w:sz w:val="18"/>
            <w:szCs w:val="18"/>
          </w:rPr>
        </w:r>
        <w:r w:rsidR="00E91EF1">
          <w:rPr>
            <w:rFonts w:ascii="Times" w:hAnsi="Times" w:cs="Arial"/>
            <w:color w:val="1A1A1A"/>
            <w:sz w:val="18"/>
            <w:szCs w:val="18"/>
          </w:rPr>
          <w:fldChar w:fldCharType="separate"/>
        </w:r>
        <w:r w:rsidR="00E91EF1" w:rsidRPr="00E91EF1">
          <w:rPr>
            <w:rFonts w:ascii="Times" w:hAnsi="Times" w:cs="Arial"/>
            <w:noProof/>
            <w:color w:val="1A1A1A"/>
            <w:sz w:val="18"/>
            <w:szCs w:val="18"/>
            <w:vertAlign w:val="superscript"/>
          </w:rPr>
          <w:t>309</w:t>
        </w:r>
        <w:r w:rsidR="00E91EF1">
          <w:rPr>
            <w:rFonts w:ascii="Times" w:hAnsi="Times" w:cs="Arial"/>
            <w:color w:val="1A1A1A"/>
            <w:sz w:val="18"/>
            <w:szCs w:val="18"/>
          </w:rPr>
          <w:fldChar w:fldCharType="end"/>
        </w:r>
      </w:hyperlink>
      <w:r w:rsidRPr="00D421A1">
        <w:rPr>
          <w:rFonts w:ascii="Times" w:hAnsi="Times" w:cs="Arial"/>
          <w:color w:val="1A1A1A"/>
          <w:sz w:val="18"/>
          <w:szCs w:val="18"/>
        </w:rPr>
        <w:t xml:space="preserve"> and in contrast with several predictions from continuum models.</w:t>
      </w:r>
    </w:p>
    <w:p w14:paraId="2F19B3C6" w14:textId="77777777" w:rsidR="00D264FE" w:rsidRPr="00D421A1" w:rsidRDefault="00D264FE" w:rsidP="004E6E37">
      <w:pPr>
        <w:spacing w:line="276" w:lineRule="auto"/>
        <w:jc w:val="both"/>
        <w:rPr>
          <w:rFonts w:ascii="Times New Roman" w:hAnsi="Times New Roman" w:cs="Times New Roman"/>
          <w:sz w:val="18"/>
          <w:szCs w:val="18"/>
        </w:rPr>
      </w:pPr>
    </w:p>
    <w:p w14:paraId="7D6E8228" w14:textId="4D003139" w:rsidR="00485DF2" w:rsidRPr="00D421A1" w:rsidRDefault="00985382" w:rsidP="00485DF2">
      <w:pPr>
        <w:pStyle w:val="05BHeading"/>
      </w:pPr>
      <w:r w:rsidRPr="00D421A1">
        <w:t>4.5</w:t>
      </w:r>
      <w:r w:rsidR="00485DF2" w:rsidRPr="00D421A1">
        <w:t xml:space="preserve"> Multi-scale hybrid </w:t>
      </w:r>
      <w:r w:rsidR="00BB530E">
        <w:t>particle/field</w:t>
      </w:r>
      <w:r w:rsidR="00485DF2" w:rsidRPr="00D421A1">
        <w:t xml:space="preserve"> models </w:t>
      </w:r>
    </w:p>
    <w:p w14:paraId="721B39C3" w14:textId="77777777" w:rsidR="0032534E" w:rsidRPr="00D421A1" w:rsidRDefault="0032534E" w:rsidP="00485DF2">
      <w:pPr>
        <w:spacing w:line="276" w:lineRule="auto"/>
        <w:jc w:val="both"/>
        <w:rPr>
          <w:rFonts w:ascii="Times New Roman" w:eastAsia="Times New Roman" w:hAnsi="Times New Roman" w:cs="Times New Roman"/>
          <w:spacing w:val="4"/>
          <w:sz w:val="18"/>
          <w:szCs w:val="18"/>
          <w:lang w:eastAsia="en-GB"/>
        </w:rPr>
      </w:pPr>
    </w:p>
    <w:p w14:paraId="07AD5F6E" w14:textId="002809C8" w:rsidR="00985382" w:rsidRDefault="00CF293F" w:rsidP="0032534E">
      <w:pPr>
        <w:spacing w:line="276" w:lineRule="auto"/>
        <w:jc w:val="both"/>
        <w:rPr>
          <w:rFonts w:ascii="Times New Roman" w:eastAsia="Times New Roman" w:hAnsi="Times New Roman" w:cs="Times New Roman"/>
          <w:spacing w:val="4"/>
          <w:sz w:val="18"/>
          <w:szCs w:val="18"/>
          <w:lang w:eastAsia="en-GB"/>
        </w:rPr>
      </w:pPr>
      <w:proofErr w:type="spellStart"/>
      <w:r>
        <w:rPr>
          <w:rFonts w:ascii="Times New Roman" w:eastAsia="Times New Roman" w:hAnsi="Times New Roman" w:cs="Times New Roman"/>
          <w:spacing w:val="4"/>
          <w:sz w:val="18"/>
          <w:szCs w:val="18"/>
          <w:lang w:eastAsia="en-GB"/>
        </w:rPr>
        <w:t>Evend</w:t>
      </w:r>
      <w:proofErr w:type="spellEnd"/>
      <w:r>
        <w:rPr>
          <w:rFonts w:ascii="Times New Roman" w:eastAsia="Times New Roman" w:hAnsi="Times New Roman" w:cs="Times New Roman"/>
          <w:spacing w:val="4"/>
          <w:sz w:val="18"/>
          <w:szCs w:val="18"/>
          <w:lang w:eastAsia="en-GB"/>
        </w:rPr>
        <w:t xml:space="preserve"> though</w:t>
      </w:r>
      <w:r w:rsidR="0032534E" w:rsidRPr="00D421A1">
        <w:rPr>
          <w:rFonts w:ascii="Times New Roman" w:eastAsia="Times New Roman" w:hAnsi="Times New Roman" w:cs="Times New Roman"/>
          <w:spacing w:val="4"/>
          <w:sz w:val="18"/>
          <w:szCs w:val="18"/>
          <w:lang w:eastAsia="en-GB"/>
        </w:rPr>
        <w:t xml:space="preserve"> the molecular representation of lipid with molecular-type approaches (atomistic</w:t>
      </w:r>
      <w:r w:rsidR="00F565E2" w:rsidRPr="00D421A1">
        <w:rPr>
          <w:rFonts w:ascii="Times New Roman" w:eastAsia="Times New Roman" w:hAnsi="Times New Roman" w:cs="Times New Roman"/>
          <w:spacing w:val="4"/>
          <w:sz w:val="18"/>
          <w:szCs w:val="18"/>
          <w:lang w:eastAsia="en-GB"/>
        </w:rPr>
        <w:t xml:space="preserve"> or CG)</w:t>
      </w:r>
      <w:r w:rsidR="0032534E" w:rsidRPr="00D421A1">
        <w:rPr>
          <w:rFonts w:ascii="Times New Roman" w:eastAsia="Times New Roman" w:hAnsi="Times New Roman" w:cs="Times New Roman"/>
          <w:spacing w:val="4"/>
          <w:sz w:val="18"/>
          <w:szCs w:val="18"/>
          <w:lang w:eastAsia="en-GB"/>
        </w:rPr>
        <w:t xml:space="preserve"> has intrinsic advantages, as</w:t>
      </w:r>
      <w:r w:rsidR="00F565E2" w:rsidRPr="00D421A1">
        <w:rPr>
          <w:rFonts w:ascii="Times New Roman" w:eastAsia="Times New Roman" w:hAnsi="Times New Roman" w:cs="Times New Roman"/>
          <w:spacing w:val="4"/>
          <w:sz w:val="18"/>
          <w:szCs w:val="18"/>
          <w:lang w:eastAsia="en-GB"/>
        </w:rPr>
        <w:t xml:space="preserve"> shown in the previous chapters,</w:t>
      </w:r>
      <w:r w:rsidR="0032534E" w:rsidRPr="00D421A1">
        <w:rPr>
          <w:rFonts w:ascii="Times New Roman" w:eastAsia="Times New Roman" w:hAnsi="Times New Roman" w:cs="Times New Roman"/>
          <w:spacing w:val="4"/>
          <w:sz w:val="18"/>
          <w:szCs w:val="18"/>
          <w:lang w:eastAsia="en-GB"/>
        </w:rPr>
        <w:t xml:space="preserve"> </w:t>
      </w:r>
      <w:proofErr w:type="spellStart"/>
      <w:r w:rsidR="0032534E" w:rsidRPr="00D421A1">
        <w:rPr>
          <w:rFonts w:ascii="Times New Roman" w:eastAsia="Times New Roman" w:hAnsi="Times New Roman" w:cs="Times New Roman"/>
          <w:spacing w:val="4"/>
          <w:sz w:val="18"/>
          <w:szCs w:val="18"/>
          <w:lang w:eastAsia="en-GB"/>
        </w:rPr>
        <w:t>mesoscale</w:t>
      </w:r>
      <w:proofErr w:type="spellEnd"/>
      <w:r w:rsidR="0032534E" w:rsidRPr="00D421A1">
        <w:rPr>
          <w:rFonts w:ascii="Times New Roman" w:eastAsia="Times New Roman" w:hAnsi="Times New Roman" w:cs="Times New Roman"/>
          <w:spacing w:val="4"/>
          <w:sz w:val="18"/>
          <w:szCs w:val="18"/>
          <w:lang w:eastAsia="en-GB"/>
        </w:rPr>
        <w:t xml:space="preserve"> models have the possibility of exploring significantly larger time-space dimensionalities. We present here </w:t>
      </w:r>
      <w:r w:rsidR="00D421A1">
        <w:rPr>
          <w:rFonts w:ascii="Times New Roman" w:eastAsia="Times New Roman" w:hAnsi="Times New Roman" w:cs="Times New Roman"/>
          <w:spacing w:val="4"/>
          <w:sz w:val="18"/>
          <w:szCs w:val="18"/>
          <w:lang w:eastAsia="en-GB"/>
        </w:rPr>
        <w:t xml:space="preserve">a very brief </w:t>
      </w:r>
      <w:r w:rsidR="004A1016">
        <w:rPr>
          <w:rFonts w:ascii="Times New Roman" w:eastAsia="Times New Roman" w:hAnsi="Times New Roman" w:cs="Times New Roman"/>
          <w:spacing w:val="4"/>
          <w:sz w:val="18"/>
          <w:szCs w:val="18"/>
          <w:lang w:eastAsia="en-GB"/>
        </w:rPr>
        <w:t>resume</w:t>
      </w:r>
      <w:r w:rsidR="0032534E" w:rsidRPr="00D421A1">
        <w:rPr>
          <w:rFonts w:ascii="Times New Roman" w:eastAsia="Times New Roman" w:hAnsi="Times New Roman" w:cs="Times New Roman"/>
          <w:spacing w:val="4"/>
          <w:sz w:val="18"/>
          <w:szCs w:val="18"/>
          <w:lang w:eastAsia="en-GB"/>
        </w:rPr>
        <w:t xml:space="preserve"> of hybrid approaches combining CG and </w:t>
      </w:r>
      <w:r w:rsidR="004A1016">
        <w:rPr>
          <w:rFonts w:ascii="Times New Roman" w:eastAsia="Times New Roman" w:hAnsi="Times New Roman" w:cs="Times New Roman"/>
          <w:spacing w:val="4"/>
          <w:sz w:val="18"/>
          <w:szCs w:val="18"/>
          <w:lang w:eastAsia="en-GB"/>
        </w:rPr>
        <w:t>density-field</w:t>
      </w:r>
      <w:r w:rsidR="0032534E" w:rsidRPr="00D421A1">
        <w:rPr>
          <w:rFonts w:ascii="Times New Roman" w:eastAsia="Times New Roman" w:hAnsi="Times New Roman" w:cs="Times New Roman"/>
          <w:spacing w:val="4"/>
          <w:sz w:val="18"/>
          <w:szCs w:val="18"/>
          <w:lang w:eastAsia="en-GB"/>
        </w:rPr>
        <w:t xml:space="preserve"> </w:t>
      </w:r>
      <w:r w:rsidR="004A1016">
        <w:rPr>
          <w:rFonts w:ascii="Times New Roman" w:eastAsia="Times New Roman" w:hAnsi="Times New Roman" w:cs="Times New Roman"/>
          <w:spacing w:val="4"/>
          <w:sz w:val="18"/>
          <w:szCs w:val="18"/>
          <w:lang w:eastAsia="en-GB"/>
        </w:rPr>
        <w:t>approaches</w:t>
      </w:r>
      <w:r w:rsidR="00985382" w:rsidRPr="00D421A1">
        <w:rPr>
          <w:rFonts w:ascii="Times New Roman" w:eastAsia="Times New Roman" w:hAnsi="Times New Roman" w:cs="Times New Roman"/>
          <w:spacing w:val="4"/>
          <w:sz w:val="18"/>
          <w:szCs w:val="18"/>
          <w:lang w:eastAsia="en-GB"/>
        </w:rPr>
        <w:t>, which represent the counterpart of QM/MM and AA/CG models introduced in the previous sections.</w:t>
      </w:r>
    </w:p>
    <w:p w14:paraId="0B62DABC" w14:textId="77777777" w:rsidR="004A1016" w:rsidRPr="00D421A1" w:rsidRDefault="004A1016" w:rsidP="0032534E">
      <w:pPr>
        <w:spacing w:line="276" w:lineRule="auto"/>
        <w:jc w:val="both"/>
        <w:rPr>
          <w:rFonts w:ascii="Times New Roman" w:eastAsia="Times New Roman" w:hAnsi="Times New Roman" w:cs="Times New Roman"/>
          <w:spacing w:val="4"/>
          <w:sz w:val="18"/>
          <w:szCs w:val="18"/>
          <w:lang w:eastAsia="en-GB"/>
        </w:rPr>
      </w:pPr>
    </w:p>
    <w:p w14:paraId="0216CB8A" w14:textId="27004864" w:rsidR="00D421A1" w:rsidRPr="00D421A1" w:rsidRDefault="00CF293F" w:rsidP="000529D9">
      <w:pPr>
        <w:spacing w:line="276" w:lineRule="auto"/>
        <w:jc w:val="both"/>
        <w:rPr>
          <w:rFonts w:ascii="Times New Roman" w:hAnsi="Times New Roman" w:cs="Times New Roman"/>
          <w:sz w:val="18"/>
          <w:szCs w:val="18"/>
          <w:lang w:eastAsia="ja-JP"/>
        </w:rPr>
      </w:pPr>
      <w:r>
        <w:rPr>
          <w:rFonts w:ascii="Times New Roman" w:hAnsi="Times New Roman" w:cs="Times New Roman"/>
          <w:sz w:val="18"/>
          <w:szCs w:val="18"/>
          <w:lang w:eastAsia="ja-JP"/>
        </w:rPr>
        <w:t>In these</w:t>
      </w:r>
      <w:r w:rsidR="00985382" w:rsidRPr="00D421A1">
        <w:rPr>
          <w:rFonts w:ascii="Times New Roman" w:hAnsi="Times New Roman" w:cs="Times New Roman"/>
          <w:sz w:val="18"/>
          <w:szCs w:val="18"/>
          <w:lang w:eastAsia="ja-JP"/>
        </w:rPr>
        <w:t xml:space="preserve"> approach</w:t>
      </w:r>
      <w:r>
        <w:rPr>
          <w:rFonts w:ascii="Times New Roman" w:hAnsi="Times New Roman" w:cs="Times New Roman"/>
          <w:sz w:val="18"/>
          <w:szCs w:val="18"/>
          <w:lang w:eastAsia="ja-JP"/>
        </w:rPr>
        <w:t>es</w:t>
      </w:r>
      <w:r w:rsidR="00985382" w:rsidRPr="00D421A1">
        <w:rPr>
          <w:rFonts w:ascii="Times New Roman" w:hAnsi="Times New Roman" w:cs="Times New Roman"/>
          <w:sz w:val="18"/>
          <w:szCs w:val="18"/>
          <w:lang w:eastAsia="ja-JP"/>
        </w:rPr>
        <w:t>, soft matter systems are mode</w:t>
      </w:r>
      <w:r w:rsidR="004A1016">
        <w:rPr>
          <w:rFonts w:ascii="Times New Roman" w:hAnsi="Times New Roman" w:cs="Times New Roman"/>
          <w:sz w:val="18"/>
          <w:szCs w:val="18"/>
          <w:lang w:eastAsia="ja-JP"/>
        </w:rPr>
        <w:t>l</w:t>
      </w:r>
      <w:r w:rsidR="00985382" w:rsidRPr="00D421A1">
        <w:rPr>
          <w:rFonts w:ascii="Times New Roman" w:hAnsi="Times New Roman" w:cs="Times New Roman"/>
          <w:sz w:val="18"/>
          <w:szCs w:val="18"/>
          <w:lang w:eastAsia="ja-JP"/>
        </w:rPr>
        <w:t>led using s</w:t>
      </w:r>
      <w:r w:rsidR="00485DF2" w:rsidRPr="00D421A1">
        <w:rPr>
          <w:rFonts w:ascii="Times New Roman" w:hAnsi="Times New Roman" w:cs="Times New Roman"/>
          <w:sz w:val="18"/>
          <w:szCs w:val="18"/>
          <w:lang w:eastAsia="ja-JP"/>
        </w:rPr>
        <w:t>e</w:t>
      </w:r>
      <w:r w:rsidR="00985382" w:rsidRPr="00D421A1">
        <w:rPr>
          <w:rFonts w:ascii="Times New Roman" w:hAnsi="Times New Roman" w:cs="Times New Roman"/>
          <w:sz w:val="18"/>
          <w:szCs w:val="18"/>
          <w:lang w:eastAsia="ja-JP"/>
        </w:rPr>
        <w:t>lf-consistent field (SCF) theory</w:t>
      </w:r>
      <w:r w:rsidR="00485DF2" w:rsidRPr="00D421A1">
        <w:rPr>
          <w:rFonts w:ascii="Times New Roman" w:hAnsi="Times New Roman" w:cs="Times New Roman"/>
          <w:sz w:val="18"/>
          <w:szCs w:val="18"/>
          <w:lang w:eastAsia="ja-JP"/>
        </w:rPr>
        <w:t xml:space="preserve">. </w:t>
      </w:r>
      <w:r w:rsidR="00985382" w:rsidRPr="00D421A1">
        <w:rPr>
          <w:rFonts w:ascii="Times New Roman" w:hAnsi="Times New Roman" w:cs="Times New Roman"/>
          <w:sz w:val="18"/>
          <w:szCs w:val="18"/>
          <w:lang w:eastAsia="ja-JP"/>
        </w:rPr>
        <w:t>In detail,</w:t>
      </w:r>
      <w:r w:rsidR="00485DF2" w:rsidRPr="00D421A1">
        <w:rPr>
          <w:rFonts w:ascii="Times New Roman" w:hAnsi="Times New Roman" w:cs="Times New Roman"/>
          <w:sz w:val="18"/>
          <w:szCs w:val="18"/>
          <w:lang w:eastAsia="ja-JP"/>
        </w:rPr>
        <w:t xml:space="preserve"> systems are </w:t>
      </w:r>
      <w:r w:rsidR="00F14479" w:rsidRPr="00D421A1">
        <w:rPr>
          <w:rFonts w:ascii="Times New Roman" w:hAnsi="Times New Roman" w:cs="Times New Roman"/>
          <w:sz w:val="18"/>
          <w:szCs w:val="18"/>
          <w:lang w:eastAsia="ja-JP"/>
        </w:rPr>
        <w:t>still formed</w:t>
      </w:r>
      <w:r w:rsidR="00F565E2" w:rsidRPr="00D421A1">
        <w:rPr>
          <w:rFonts w:ascii="Times New Roman" w:hAnsi="Times New Roman" w:cs="Times New Roman"/>
          <w:sz w:val="18"/>
          <w:szCs w:val="18"/>
          <w:lang w:eastAsia="ja-JP"/>
        </w:rPr>
        <w:t xml:space="preserve"> by explicit molecular objects. T</w:t>
      </w:r>
      <w:r w:rsidR="00F14479" w:rsidRPr="00D421A1">
        <w:rPr>
          <w:rFonts w:ascii="Times New Roman" w:hAnsi="Times New Roman" w:cs="Times New Roman"/>
          <w:sz w:val="18"/>
          <w:szCs w:val="18"/>
          <w:lang w:eastAsia="ja-JP"/>
        </w:rPr>
        <w:t>he</w:t>
      </w:r>
      <w:r w:rsidR="00985382" w:rsidRPr="00D421A1">
        <w:rPr>
          <w:rFonts w:ascii="Times New Roman" w:hAnsi="Times New Roman" w:cs="Times New Roman"/>
          <w:sz w:val="18"/>
          <w:szCs w:val="18"/>
          <w:lang w:eastAsia="ja-JP"/>
        </w:rPr>
        <w:t xml:space="preserve"> bodies</w:t>
      </w:r>
      <w:r>
        <w:rPr>
          <w:rFonts w:ascii="Times New Roman" w:hAnsi="Times New Roman" w:cs="Times New Roman"/>
          <w:sz w:val="18"/>
          <w:szCs w:val="18"/>
          <w:lang w:eastAsia="ja-JP"/>
        </w:rPr>
        <w:t>, however,</w:t>
      </w:r>
      <w:r w:rsidR="00985382" w:rsidRPr="00D421A1">
        <w:rPr>
          <w:rFonts w:ascii="Times New Roman" w:hAnsi="Times New Roman" w:cs="Times New Roman"/>
          <w:sz w:val="18"/>
          <w:szCs w:val="18"/>
          <w:lang w:eastAsia="ja-JP"/>
        </w:rPr>
        <w:t xml:space="preserve"> are not interacting directly with each other</w:t>
      </w:r>
      <w:r w:rsidR="00485DF2" w:rsidRPr="00D421A1">
        <w:rPr>
          <w:rFonts w:ascii="Times New Roman" w:hAnsi="Times New Roman" w:cs="Times New Roman"/>
          <w:sz w:val="18"/>
          <w:szCs w:val="18"/>
          <w:lang w:eastAsia="ja-JP"/>
        </w:rPr>
        <w:t xml:space="preserve"> </w:t>
      </w:r>
      <w:r w:rsidR="00985382" w:rsidRPr="00D421A1">
        <w:rPr>
          <w:rFonts w:ascii="Times New Roman" w:hAnsi="Times New Roman" w:cs="Times New Roman"/>
          <w:sz w:val="18"/>
          <w:szCs w:val="18"/>
          <w:lang w:eastAsia="ja-JP"/>
        </w:rPr>
        <w:t>via usual</w:t>
      </w:r>
      <w:r w:rsidR="00485DF2" w:rsidRPr="00D421A1">
        <w:rPr>
          <w:rFonts w:ascii="Times New Roman" w:hAnsi="Times New Roman" w:cs="Times New Roman"/>
          <w:sz w:val="18"/>
          <w:szCs w:val="18"/>
          <w:lang w:eastAsia="ja-JP"/>
        </w:rPr>
        <w:t xml:space="preserve"> </w:t>
      </w:r>
      <w:r w:rsidR="00985382" w:rsidRPr="00D421A1">
        <w:rPr>
          <w:rFonts w:ascii="Times New Roman" w:hAnsi="Times New Roman" w:cs="Times New Roman"/>
          <w:sz w:val="18"/>
          <w:szCs w:val="18"/>
          <w:lang w:eastAsia="ja-JP"/>
        </w:rPr>
        <w:t>two-body</w:t>
      </w:r>
      <w:r w:rsidR="00485DF2" w:rsidRPr="00D421A1">
        <w:rPr>
          <w:rFonts w:ascii="Times New Roman" w:hAnsi="Times New Roman" w:cs="Times New Roman"/>
          <w:sz w:val="18"/>
          <w:szCs w:val="18"/>
          <w:lang w:eastAsia="ja-JP"/>
        </w:rPr>
        <w:t xml:space="preserve"> </w:t>
      </w:r>
      <w:r w:rsidR="00F565E2" w:rsidRPr="00D421A1">
        <w:rPr>
          <w:rFonts w:ascii="Times New Roman" w:hAnsi="Times New Roman" w:cs="Times New Roman"/>
          <w:sz w:val="18"/>
          <w:szCs w:val="18"/>
          <w:lang w:eastAsia="ja-JP"/>
        </w:rPr>
        <w:t>terms</w:t>
      </w:r>
      <w:r w:rsidR="00985382" w:rsidRPr="00D421A1">
        <w:rPr>
          <w:rFonts w:ascii="Times New Roman" w:hAnsi="Times New Roman" w:cs="Times New Roman"/>
          <w:sz w:val="18"/>
          <w:szCs w:val="18"/>
          <w:lang w:eastAsia="ja-JP"/>
        </w:rPr>
        <w:t>. Instead,</w:t>
      </w:r>
      <w:r w:rsidR="00485DF2" w:rsidRPr="00D421A1">
        <w:rPr>
          <w:rFonts w:ascii="Times New Roman" w:hAnsi="Times New Roman" w:cs="Times New Roman"/>
          <w:sz w:val="18"/>
          <w:szCs w:val="18"/>
          <w:lang w:eastAsia="ja-JP"/>
        </w:rPr>
        <w:t xml:space="preserve"> </w:t>
      </w:r>
      <w:r w:rsidR="00985382" w:rsidRPr="00D421A1">
        <w:rPr>
          <w:rFonts w:ascii="Times New Roman" w:hAnsi="Times New Roman" w:cs="Times New Roman"/>
          <w:sz w:val="18"/>
          <w:szCs w:val="18"/>
          <w:lang w:eastAsia="ja-JP"/>
        </w:rPr>
        <w:t>molecular</w:t>
      </w:r>
      <w:r w:rsidR="00485DF2" w:rsidRPr="00D421A1">
        <w:rPr>
          <w:rFonts w:ascii="Times New Roman" w:hAnsi="Times New Roman" w:cs="Times New Roman"/>
          <w:sz w:val="18"/>
          <w:szCs w:val="18"/>
          <w:lang w:eastAsia="ja-JP"/>
        </w:rPr>
        <w:t xml:space="preserve"> segments are decoupled </w:t>
      </w:r>
      <w:r w:rsidR="00985382" w:rsidRPr="00D421A1">
        <w:rPr>
          <w:rFonts w:ascii="Times New Roman" w:hAnsi="Times New Roman" w:cs="Times New Roman"/>
          <w:sz w:val="18"/>
          <w:szCs w:val="18"/>
          <w:lang w:eastAsia="ja-JP"/>
        </w:rPr>
        <w:t>from each other, and posed under the effect</w:t>
      </w:r>
      <w:r w:rsidR="00485DF2" w:rsidRPr="00D421A1">
        <w:rPr>
          <w:rFonts w:ascii="Times New Roman" w:hAnsi="Times New Roman" w:cs="Times New Roman"/>
          <w:sz w:val="18"/>
          <w:szCs w:val="18"/>
          <w:lang w:eastAsia="ja-JP"/>
        </w:rPr>
        <w:t xml:space="preserve"> </w:t>
      </w:r>
      <w:r w:rsidR="00985382" w:rsidRPr="00D421A1">
        <w:rPr>
          <w:rFonts w:ascii="Times New Roman" w:hAnsi="Times New Roman" w:cs="Times New Roman"/>
          <w:sz w:val="18"/>
          <w:szCs w:val="18"/>
          <w:lang w:eastAsia="ja-JP"/>
        </w:rPr>
        <w:t>of a</w:t>
      </w:r>
      <w:r w:rsidR="00485DF2" w:rsidRPr="00D421A1">
        <w:rPr>
          <w:rFonts w:ascii="Times New Roman" w:hAnsi="Times New Roman" w:cs="Times New Roman"/>
          <w:sz w:val="18"/>
          <w:szCs w:val="18"/>
          <w:lang w:eastAsia="ja-JP"/>
        </w:rPr>
        <w:t xml:space="preserve"> static external f</w:t>
      </w:r>
      <w:r w:rsidR="00985382" w:rsidRPr="00D421A1">
        <w:rPr>
          <w:rFonts w:ascii="Times New Roman" w:hAnsi="Times New Roman" w:cs="Times New Roman"/>
          <w:sz w:val="18"/>
          <w:szCs w:val="18"/>
          <w:lang w:eastAsia="ja-JP"/>
        </w:rPr>
        <w:t>ield</w:t>
      </w:r>
      <w:r w:rsidR="005D0ED3">
        <w:rPr>
          <w:rFonts w:ascii="Times New Roman" w:hAnsi="Times New Roman" w:cs="Times New Roman"/>
          <w:sz w:val="18"/>
          <w:szCs w:val="18"/>
          <w:lang w:eastAsia="ja-JP"/>
        </w:rPr>
        <w:t>.</w:t>
      </w:r>
      <w:hyperlink w:anchor="_ENREF_310" w:tooltip="Kawakatsu, 2004 #326" w:history="1">
        <w:r w:rsidR="00E91EF1">
          <w:rPr>
            <w:rFonts w:ascii="Times New Roman" w:hAnsi="Times New Roman" w:cs="Times New Roman"/>
            <w:sz w:val="18"/>
            <w:szCs w:val="18"/>
            <w:lang w:eastAsia="ja-JP"/>
          </w:rPr>
          <w:fldChar w:fldCharType="begin"/>
        </w:r>
        <w:r w:rsidR="00E91EF1">
          <w:rPr>
            <w:rFonts w:ascii="Times New Roman" w:hAnsi="Times New Roman" w:cs="Times New Roman"/>
            <w:sz w:val="18"/>
            <w:szCs w:val="18"/>
            <w:lang w:eastAsia="ja-JP"/>
          </w:rPr>
          <w:instrText xml:space="preserve"> ADDIN EN.CITE &lt;EndNote&gt;&lt;Cite&gt;&lt;Author&gt;Kawakatsu&lt;/Author&gt;&lt;Year&gt;2004&lt;/Year&gt;&lt;RecNum&gt;326&lt;/RecNum&gt;&lt;DisplayText&gt;&lt;style face="superscript"&gt;310&lt;/style&gt;&lt;/DisplayText&gt;&lt;record&gt;&lt;rec-number&gt;326&lt;/rec-number&gt;&lt;foreign-keys&gt;&lt;key app="EN" db-id="02pxvzrwkspp2hexfr15ztab9va2zt52sd9w"&gt;326&lt;/key&gt;&lt;/foreign-keys&gt;&lt;ref-type name="Book"&gt;6&lt;/ref-type&gt;&lt;contributors&gt;&lt;authors&gt;&lt;author&gt;Kawakatsu, T&lt;/author&gt;&lt;/authors&gt;&lt;/contributors&gt;&lt;titles&gt;&lt;title&gt;Statistical Physics of Polymers&lt;/title&gt;&lt;/titles&gt;&lt;dates&gt;&lt;year&gt;2004&lt;/year&gt;&lt;/dates&gt;&lt;publisher&gt;Springer, Berlin&lt;/publisher&gt;&lt;urls&gt;&lt;/urls&gt;&lt;/record&gt;&lt;/Cite&gt;&lt;/EndNote&gt;</w:instrText>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310</w:t>
        </w:r>
        <w:r w:rsidR="00E91EF1">
          <w:rPr>
            <w:rFonts w:ascii="Times New Roman" w:hAnsi="Times New Roman" w:cs="Times New Roman"/>
            <w:sz w:val="18"/>
            <w:szCs w:val="18"/>
            <w:lang w:eastAsia="ja-JP"/>
          </w:rPr>
          <w:fldChar w:fldCharType="end"/>
        </w:r>
      </w:hyperlink>
      <w:r w:rsidR="00485DF2" w:rsidRPr="00D421A1">
        <w:rPr>
          <w:rFonts w:ascii="Times New Roman" w:hAnsi="Times New Roman" w:cs="Times New Roman"/>
          <w:sz w:val="18"/>
          <w:szCs w:val="18"/>
          <w:lang w:eastAsia="ja-JP"/>
        </w:rPr>
        <w:t xml:space="preserve"> </w:t>
      </w:r>
      <w:r w:rsidR="00F565E2" w:rsidRPr="00D421A1">
        <w:rPr>
          <w:rFonts w:ascii="Times New Roman" w:hAnsi="Times New Roman" w:cs="Times New Roman"/>
          <w:bCs/>
          <w:sz w:val="18"/>
          <w:szCs w:val="18"/>
          <w:lang w:eastAsia="ja-JP"/>
        </w:rPr>
        <w:t>A molecule in SCF theory is considered to be interacting with neighbo</w:t>
      </w:r>
      <w:r w:rsidR="004A1016">
        <w:rPr>
          <w:rFonts w:ascii="Times New Roman" w:hAnsi="Times New Roman" w:cs="Times New Roman"/>
          <w:bCs/>
          <w:sz w:val="18"/>
          <w:szCs w:val="18"/>
          <w:lang w:eastAsia="ja-JP"/>
        </w:rPr>
        <w:t>u</w:t>
      </w:r>
      <w:r w:rsidR="00F565E2" w:rsidRPr="00D421A1">
        <w:rPr>
          <w:rFonts w:ascii="Times New Roman" w:hAnsi="Times New Roman" w:cs="Times New Roman"/>
          <w:bCs/>
          <w:sz w:val="18"/>
          <w:szCs w:val="18"/>
          <w:lang w:eastAsia="ja-JP"/>
        </w:rPr>
        <w:t xml:space="preserve">ring </w:t>
      </w:r>
      <w:r w:rsidR="004A1016">
        <w:rPr>
          <w:rFonts w:ascii="Times New Roman" w:hAnsi="Times New Roman" w:cs="Times New Roman"/>
          <w:bCs/>
          <w:sz w:val="18"/>
          <w:szCs w:val="18"/>
          <w:lang w:eastAsia="ja-JP"/>
        </w:rPr>
        <w:t xml:space="preserve">partners </w:t>
      </w:r>
      <w:r w:rsidR="00F565E2" w:rsidRPr="00D421A1">
        <w:rPr>
          <w:rFonts w:ascii="Times New Roman" w:hAnsi="Times New Roman" w:cs="Times New Roman"/>
          <w:bCs/>
          <w:sz w:val="18"/>
          <w:szCs w:val="18"/>
          <w:lang w:eastAsia="ja-JP"/>
        </w:rPr>
        <w:t xml:space="preserve">only through an averaged density field. </w:t>
      </w:r>
      <w:proofErr w:type="spellStart"/>
      <w:r w:rsidR="00B40B70">
        <w:rPr>
          <w:rFonts w:ascii="Times New Roman" w:hAnsi="Times New Roman" w:cs="Times New Roman"/>
          <w:sz w:val="18"/>
          <w:szCs w:val="18"/>
          <w:lang w:eastAsia="ja-JP"/>
        </w:rPr>
        <w:t>Marcelj</w:t>
      </w:r>
      <w:r w:rsidR="000529D9" w:rsidRPr="00D421A1">
        <w:rPr>
          <w:rFonts w:ascii="Times New Roman" w:hAnsi="Times New Roman" w:cs="Times New Roman"/>
          <w:sz w:val="18"/>
          <w:szCs w:val="18"/>
          <w:lang w:eastAsia="ja-JP"/>
        </w:rPr>
        <w:t>a</w:t>
      </w:r>
      <w:proofErr w:type="spellEnd"/>
      <w:r w:rsidR="000529D9" w:rsidRPr="00D421A1">
        <w:rPr>
          <w:rFonts w:ascii="Times New Roman" w:hAnsi="Times New Roman" w:cs="Times New Roman"/>
          <w:sz w:val="18"/>
          <w:szCs w:val="18"/>
          <w:lang w:eastAsia="ja-JP"/>
        </w:rPr>
        <w:t xml:space="preserve"> was the first to propose a simple field model for lipid molecules in 1975</w:t>
      </w:r>
      <w:r w:rsidR="00B40B70">
        <w:rPr>
          <w:rFonts w:ascii="Times New Roman" w:hAnsi="Times New Roman" w:cs="Times New Roman"/>
          <w:sz w:val="18"/>
          <w:szCs w:val="18"/>
          <w:lang w:eastAsia="ja-JP"/>
        </w:rPr>
        <w:t>.</w:t>
      </w:r>
      <w:hyperlink w:anchor="_ENREF_311" w:tooltip="Marcelja, 1973 #325" w:history="1">
        <w:r w:rsidR="00E91EF1">
          <w:rPr>
            <w:rFonts w:ascii="Times New Roman" w:hAnsi="Times New Roman" w:cs="Times New Roman"/>
            <w:sz w:val="18"/>
            <w:szCs w:val="18"/>
            <w:lang w:eastAsia="ja-JP"/>
          </w:rPr>
          <w:fldChar w:fldCharType="begin"/>
        </w:r>
        <w:r w:rsidR="00E91EF1">
          <w:rPr>
            <w:rFonts w:ascii="Times New Roman" w:hAnsi="Times New Roman" w:cs="Times New Roman"/>
            <w:sz w:val="18"/>
            <w:szCs w:val="18"/>
            <w:lang w:eastAsia="ja-JP"/>
          </w:rPr>
          <w:instrText xml:space="preserve"> ADDIN EN.CITE &lt;EndNote&gt;&lt;Cite&gt;&lt;Author&gt;Marcelja&lt;/Author&gt;&lt;Year&gt;1973&lt;/Year&gt;&lt;RecNum&gt;325&lt;/RecNum&gt;&lt;DisplayText&gt;&lt;style face="superscript"&gt;311&lt;/style&gt;&lt;/DisplayText&gt;&lt;record&gt;&lt;rec-number&gt;325&lt;/rec-number&gt;&lt;foreign-keys&gt;&lt;key app="EN" db-id="02pxvzrwkspp2hexfr15ztab9va2zt52sd9w"&gt;325&lt;/key&gt;&lt;/foreign-keys&gt;&lt;ref-type name="Journal Article"&gt;17&lt;/ref-type&gt;&lt;contributors&gt;&lt;authors&gt;&lt;author&gt;Marcelja, S.&lt;/author&gt;&lt;/authors&gt;&lt;/contributors&gt;&lt;auth-address&gt;Int Ctr Theoret Phys,Trieste,Italy&lt;/auth-address&gt;&lt;titles&gt;&lt;title&gt;Molecular Model for Phase-Transition in Biological-Membranes&lt;/title&gt;&lt;secondary-title&gt;Nature&lt;/secondary-title&gt;&lt;alt-title&gt;Nature&lt;/alt-title&gt;&lt;/titles&gt;&lt;periodical&gt;&lt;full-title&gt;Nature&lt;/full-title&gt;&lt;abbr-1&gt;Nature&lt;/abbr-1&gt;&lt;/periodical&gt;&lt;alt-periodical&gt;&lt;full-title&gt;Nature&lt;/full-title&gt;&lt;abbr-1&gt;Nature&lt;/abbr-1&gt;&lt;/alt-periodical&gt;&lt;pages&gt;451-453&lt;/pages&gt;&lt;volume&gt;241&lt;/volume&gt;&lt;number&gt;5390&lt;/number&gt;&lt;dates&gt;&lt;year&gt;1973&lt;/year&gt;&lt;/dates&gt;&lt;isbn&gt;0028-0836&lt;/isbn&gt;&lt;accession-num&gt;WOS:A1973O749500046&lt;/accession-num&gt;&lt;urls&gt;&lt;related-urls&gt;&lt;url&gt;&amp;lt;Go to ISI&amp;gt;://WOS:A1973O749500046&lt;/url&gt;&lt;/related-urls&gt;&lt;/urls&gt;&lt;electronic-resource-num&gt;Doi 10.1038/241451a0&lt;/electronic-resource-num&gt;&lt;language&gt;English&lt;/language&gt;&lt;/record&gt;&lt;/Cite&gt;&lt;/EndNote&gt;</w:instrText>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311</w:t>
        </w:r>
        <w:r w:rsidR="00E91EF1">
          <w:rPr>
            <w:rFonts w:ascii="Times New Roman" w:hAnsi="Times New Roman" w:cs="Times New Roman"/>
            <w:sz w:val="18"/>
            <w:szCs w:val="18"/>
            <w:lang w:eastAsia="ja-JP"/>
          </w:rPr>
          <w:fldChar w:fldCharType="end"/>
        </w:r>
      </w:hyperlink>
      <w:r w:rsidR="000529D9" w:rsidRPr="00D421A1">
        <w:rPr>
          <w:rFonts w:ascii="Times New Roman" w:hAnsi="Times New Roman" w:cs="Times New Roman"/>
          <w:sz w:val="18"/>
          <w:szCs w:val="18"/>
          <w:lang w:eastAsia="ja-JP"/>
        </w:rPr>
        <w:t xml:space="preserve"> There, head groups of the lipids are treated as a boundary to which the tails of the lipid molecules are anchored. The sampling of degrees of freedom corresponding to intra-molecular rearrangement is made using Rotational Isomeric State. The </w:t>
      </w:r>
      <w:r w:rsidR="004A1016">
        <w:rPr>
          <w:rFonts w:ascii="Times New Roman" w:hAnsi="Times New Roman" w:cs="Times New Roman"/>
          <w:sz w:val="18"/>
          <w:szCs w:val="18"/>
          <w:lang w:eastAsia="ja-JP"/>
        </w:rPr>
        <w:t>molecular segments</w:t>
      </w:r>
      <w:r w:rsidR="000529D9" w:rsidRPr="00D421A1">
        <w:rPr>
          <w:rFonts w:ascii="Times New Roman" w:hAnsi="Times New Roman" w:cs="Times New Roman"/>
          <w:sz w:val="18"/>
          <w:szCs w:val="18"/>
          <w:lang w:eastAsia="ja-JP"/>
        </w:rPr>
        <w:t xml:space="preserve"> are coupled to an anisotropic aligning potential, which determines the organization of the lipid layer.</w:t>
      </w:r>
      <w:hyperlink w:anchor="_ENREF_311" w:tooltip="Marcelja, 1973 #325" w:history="1">
        <w:r w:rsidR="00E91EF1">
          <w:rPr>
            <w:rFonts w:ascii="Times New Roman" w:hAnsi="Times New Roman" w:cs="Times New Roman"/>
            <w:sz w:val="18"/>
            <w:szCs w:val="18"/>
            <w:lang w:eastAsia="ja-JP"/>
          </w:rPr>
          <w:fldChar w:fldCharType="begin"/>
        </w:r>
        <w:r w:rsidR="00E91EF1">
          <w:rPr>
            <w:rFonts w:ascii="Times New Roman" w:hAnsi="Times New Roman" w:cs="Times New Roman"/>
            <w:sz w:val="18"/>
            <w:szCs w:val="18"/>
            <w:lang w:eastAsia="ja-JP"/>
          </w:rPr>
          <w:instrText xml:space="preserve"> ADDIN EN.CITE &lt;EndNote&gt;&lt;Cite&gt;&lt;Author&gt;Marcelja&lt;/Author&gt;&lt;Year&gt;1973&lt;/Year&gt;&lt;RecNum&gt;325&lt;/RecNum&gt;&lt;DisplayText&gt;&lt;style face="superscript"&gt;311&lt;/style&gt;&lt;/DisplayText&gt;&lt;record&gt;&lt;rec-number&gt;325&lt;/rec-number&gt;&lt;foreign-keys&gt;&lt;key app="EN" db-id="02pxvzrwkspp2hexfr15ztab9va2zt52sd9w"&gt;325&lt;/key&gt;&lt;/foreign-keys&gt;&lt;ref-type name="Journal Article"&gt;17&lt;/ref-type&gt;&lt;contributors&gt;&lt;authors&gt;&lt;author&gt;Marcelja, S.&lt;/author&gt;&lt;/authors&gt;&lt;/contributors&gt;&lt;auth-address&gt;Int Ctr Theoret Phys,Trieste,Italy&lt;/auth-address&gt;&lt;titles&gt;&lt;title&gt;Molecular Model for Phase-Transition in Biological-Membranes&lt;/title&gt;&lt;secondary-title&gt;Nature&lt;/secondary-title&gt;&lt;alt-title&gt;Nature&lt;/alt-title&gt;&lt;/titles&gt;&lt;periodical&gt;&lt;full-title&gt;Nature&lt;/full-title&gt;&lt;abbr-1&gt;Nature&lt;/abbr-1&gt;&lt;/periodical&gt;&lt;alt-periodical&gt;&lt;full-title&gt;Nature&lt;/full-title&gt;&lt;abbr-1&gt;Nature&lt;/abbr-1&gt;&lt;/alt-periodical&gt;&lt;pages&gt;451-453&lt;/pages&gt;&lt;volume&gt;241&lt;/volume&gt;&lt;number&gt;5390&lt;/number&gt;&lt;dates&gt;&lt;year&gt;1973&lt;/year&gt;&lt;/dates&gt;&lt;isbn&gt;0028-0836&lt;/isbn&gt;&lt;accession-num&gt;WOS:A1973O749500046&lt;/accession-num&gt;&lt;urls&gt;&lt;related-urls&gt;&lt;url&gt;&amp;lt;Go to ISI&amp;gt;://WOS:A1973O749500046&lt;/url&gt;&lt;/related-urls&gt;&lt;/urls&gt;&lt;electronic-resource-num&gt;Doi 10.1038/241451a0&lt;/electronic-resource-num&gt;&lt;language&gt;English&lt;/language&gt;&lt;/record&gt;&lt;/Cite&gt;&lt;/EndNote&gt;</w:instrText>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311</w:t>
        </w:r>
        <w:r w:rsidR="00E91EF1">
          <w:rPr>
            <w:rFonts w:ascii="Times New Roman" w:hAnsi="Times New Roman" w:cs="Times New Roman"/>
            <w:sz w:val="18"/>
            <w:szCs w:val="18"/>
            <w:lang w:eastAsia="ja-JP"/>
          </w:rPr>
          <w:fldChar w:fldCharType="end"/>
        </w:r>
      </w:hyperlink>
    </w:p>
    <w:p w14:paraId="14F5819C" w14:textId="4B13903D" w:rsidR="00F565E2" w:rsidRPr="00D421A1" w:rsidRDefault="005D0ED3" w:rsidP="00F565E2">
      <w:pPr>
        <w:spacing w:line="276" w:lineRule="auto"/>
        <w:jc w:val="both"/>
        <w:rPr>
          <w:rFonts w:ascii="Times New Roman" w:hAnsi="Times New Roman" w:cs="Times New Roman"/>
          <w:bCs/>
          <w:sz w:val="18"/>
          <w:szCs w:val="18"/>
          <w:lang w:eastAsia="ja-JP"/>
        </w:rPr>
      </w:pPr>
      <w:r>
        <w:rPr>
          <w:rFonts w:ascii="Times New Roman" w:hAnsi="Times New Roman" w:cs="Times New Roman"/>
          <w:bCs/>
          <w:sz w:val="18"/>
          <w:szCs w:val="18"/>
          <w:lang w:eastAsia="ja-JP"/>
        </w:rPr>
        <w:t>In</w:t>
      </w:r>
      <w:r w:rsidR="004A1016">
        <w:rPr>
          <w:rFonts w:ascii="Times New Roman" w:hAnsi="Times New Roman" w:cs="Times New Roman"/>
          <w:bCs/>
          <w:sz w:val="18"/>
          <w:szCs w:val="18"/>
          <w:lang w:eastAsia="ja-JP"/>
        </w:rPr>
        <w:t xml:space="preserve"> </w:t>
      </w:r>
      <w:r>
        <w:rPr>
          <w:rFonts w:ascii="Times New Roman" w:hAnsi="Times New Roman" w:cs="Times New Roman"/>
          <w:bCs/>
          <w:sz w:val="18"/>
          <w:szCs w:val="18"/>
          <w:lang w:eastAsia="ja-JP"/>
        </w:rPr>
        <w:t xml:space="preserve">a rigorous </w:t>
      </w:r>
      <w:r w:rsidR="000529D9" w:rsidRPr="00D421A1">
        <w:rPr>
          <w:rFonts w:ascii="Times New Roman" w:hAnsi="Times New Roman" w:cs="Times New Roman"/>
          <w:bCs/>
          <w:sz w:val="18"/>
          <w:szCs w:val="18"/>
          <w:lang w:eastAsia="ja-JP"/>
        </w:rPr>
        <w:t>formulation, t</w:t>
      </w:r>
      <w:r w:rsidR="00F565E2" w:rsidRPr="00D421A1">
        <w:rPr>
          <w:rFonts w:ascii="Times New Roman" w:hAnsi="Times New Roman" w:cs="Times New Roman"/>
          <w:bCs/>
          <w:sz w:val="18"/>
          <w:szCs w:val="18"/>
          <w:lang w:eastAsia="ja-JP"/>
        </w:rPr>
        <w:t xml:space="preserve">he Hamiltonian of a system composed of </w:t>
      </w:r>
      <w:r w:rsidR="00F565E2" w:rsidRPr="00D421A1">
        <w:rPr>
          <w:rFonts w:ascii="Times New Roman" w:hAnsi="Times New Roman" w:cs="Times New Roman"/>
          <w:bCs/>
          <w:i/>
          <w:sz w:val="18"/>
          <w:szCs w:val="18"/>
          <w:lang w:eastAsia="ja-JP"/>
        </w:rPr>
        <w:t>N</w:t>
      </w:r>
      <w:r w:rsidR="004A1016">
        <w:rPr>
          <w:rFonts w:ascii="Times New Roman" w:hAnsi="Times New Roman" w:cs="Times New Roman"/>
          <w:bCs/>
          <w:sz w:val="18"/>
          <w:szCs w:val="18"/>
          <w:lang w:eastAsia="ja-JP"/>
        </w:rPr>
        <w:t xml:space="preserve"> molecules</w:t>
      </w:r>
      <w:r w:rsidR="00F565E2" w:rsidRPr="00D421A1">
        <w:rPr>
          <w:rFonts w:ascii="Times New Roman" w:hAnsi="Times New Roman" w:cs="Times New Roman"/>
          <w:bCs/>
          <w:sz w:val="18"/>
          <w:szCs w:val="18"/>
          <w:lang w:eastAsia="ja-JP"/>
        </w:rPr>
        <w:t xml:space="preserve"> is split into two parts as </w:t>
      </w:r>
      <m:oMath>
        <m:sSub>
          <m:sSubPr>
            <m:ctrlPr>
              <w:rPr>
                <w:rFonts w:ascii="Cambria Math" w:hAnsi="Cambria Math" w:cs="Times New Roman"/>
                <w:bCs/>
                <w:i/>
                <w:sz w:val="18"/>
                <w:szCs w:val="18"/>
                <w:lang w:eastAsia="ja-JP"/>
              </w:rPr>
            </m:ctrlPr>
          </m:sSubPr>
          <m:e>
            <m:r>
              <w:rPr>
                <w:rFonts w:ascii="Cambria Math" w:hAnsi="Cambria Math" w:cs="Times New Roman"/>
                <w:sz w:val="18"/>
                <w:szCs w:val="18"/>
                <w:lang w:eastAsia="ja-JP"/>
              </w:rPr>
              <m:t>H</m:t>
            </m:r>
          </m:e>
          <m:sub>
            <m:r>
              <w:rPr>
                <w:rFonts w:ascii="Cambria Math" w:hAnsi="Cambria Math" w:cs="Times New Roman"/>
                <w:sz w:val="18"/>
                <w:szCs w:val="18"/>
                <w:lang w:eastAsia="ja-JP"/>
              </w:rPr>
              <m:t>0</m:t>
            </m:r>
          </m:sub>
        </m:sSub>
        <m:d>
          <m:dPr>
            <m:ctrlPr>
              <w:rPr>
                <w:rFonts w:ascii="Cambria Math" w:hAnsi="Cambria Math" w:cs="Times New Roman"/>
                <w:bCs/>
                <w:i/>
                <w:sz w:val="18"/>
                <w:szCs w:val="18"/>
                <w:lang w:eastAsia="ja-JP"/>
              </w:rPr>
            </m:ctrlPr>
          </m:dPr>
          <m:e>
            <m:r>
              <m:rPr>
                <m:sty m:val="p"/>
              </m:rPr>
              <w:rPr>
                <w:rFonts w:ascii="Cambria Math" w:hAnsi="Cambria Math" w:cs="Times New Roman"/>
                <w:sz w:val="18"/>
                <w:szCs w:val="18"/>
                <w:lang w:eastAsia="ja-JP"/>
              </w:rPr>
              <m:t>Γ</m:t>
            </m:r>
          </m:e>
        </m:d>
        <m:r>
          <w:rPr>
            <w:rFonts w:ascii="Cambria Math" w:hAnsi="Cambria Math" w:cs="Times New Roman"/>
            <w:sz w:val="18"/>
            <w:szCs w:val="18"/>
            <w:lang w:eastAsia="ja-JP"/>
          </w:rPr>
          <m:t>+W</m:t>
        </m:r>
        <m:d>
          <m:dPr>
            <m:ctrlPr>
              <w:rPr>
                <w:rFonts w:ascii="Cambria Math" w:hAnsi="Cambria Math" w:cs="Times New Roman"/>
                <w:bCs/>
                <w:i/>
                <w:sz w:val="18"/>
                <w:szCs w:val="18"/>
                <w:lang w:eastAsia="ja-JP"/>
              </w:rPr>
            </m:ctrlPr>
          </m:dPr>
          <m:e>
            <m:r>
              <m:rPr>
                <m:sty m:val="p"/>
              </m:rPr>
              <w:rPr>
                <w:rFonts w:ascii="Cambria Math" w:hAnsi="Cambria Math" w:cs="Times New Roman"/>
                <w:sz w:val="18"/>
                <w:szCs w:val="18"/>
                <w:lang w:eastAsia="ja-JP"/>
              </w:rPr>
              <m:t>Γ</m:t>
            </m:r>
            <m:ctrlPr>
              <w:rPr>
                <w:rFonts w:ascii="Cambria Math" w:hAnsi="Cambria Math" w:cs="Times New Roman"/>
                <w:bCs/>
                <w:sz w:val="18"/>
                <w:szCs w:val="18"/>
                <w:lang w:eastAsia="ja-JP"/>
              </w:rPr>
            </m:ctrlPr>
          </m:e>
        </m:d>
      </m:oMath>
      <w:r w:rsidR="00F565E2" w:rsidRPr="00D421A1">
        <w:rPr>
          <w:rFonts w:ascii="Times New Roman" w:hAnsi="Times New Roman" w:cs="Times New Roman"/>
          <w:bCs/>
          <w:sz w:val="18"/>
          <w:szCs w:val="18"/>
          <w:lang w:eastAsia="ja-JP"/>
        </w:rPr>
        <w:t>. Where H</w:t>
      </w:r>
      <w:r w:rsidR="00F565E2" w:rsidRPr="00D421A1">
        <w:rPr>
          <w:rFonts w:ascii="Times New Roman" w:hAnsi="Times New Roman" w:cs="Times New Roman"/>
          <w:bCs/>
          <w:sz w:val="18"/>
          <w:szCs w:val="18"/>
          <w:vertAlign w:val="subscript"/>
          <w:lang w:eastAsia="ja-JP"/>
        </w:rPr>
        <w:t>0</w:t>
      </w:r>
      <w:r w:rsidR="00F565E2" w:rsidRPr="00D421A1">
        <w:rPr>
          <w:rFonts w:ascii="Times New Roman" w:hAnsi="Times New Roman" w:cs="Times New Roman"/>
          <w:bCs/>
          <w:sz w:val="18"/>
          <w:szCs w:val="18"/>
          <w:lang w:eastAsia="ja-JP"/>
        </w:rPr>
        <w:t xml:space="preserve"> is the reference Hamiltonian for an ideal system composed by N non-interacting molecules, but still responding to all intra-molecular forces, and W is an external potential causing perturbations from the ideal behaviour. The Canonical partition function is thus written as:</w:t>
      </w:r>
    </w:p>
    <w:p w14:paraId="6EC9E824" w14:textId="77777777" w:rsidR="00F565E2" w:rsidRPr="00D421A1" w:rsidRDefault="00F565E2" w:rsidP="00F565E2">
      <w:pPr>
        <w:spacing w:line="276" w:lineRule="auto"/>
        <w:jc w:val="both"/>
        <w:rPr>
          <w:rFonts w:ascii="Times New Roman" w:hAnsi="Times New Roman" w:cs="Times New Roman"/>
          <w:bCs/>
          <w:sz w:val="18"/>
          <w:szCs w:val="18"/>
          <w:lang w:eastAsia="ja-JP"/>
        </w:rPr>
      </w:pPr>
    </w:p>
    <w:p w14:paraId="0CC1D572" w14:textId="77777777" w:rsidR="00F565E2" w:rsidRPr="00D421A1" w:rsidRDefault="00F565E2" w:rsidP="00F565E2">
      <w:pPr>
        <w:spacing w:line="276" w:lineRule="auto"/>
        <w:jc w:val="both"/>
        <w:rPr>
          <w:rFonts w:ascii="Times New Roman" w:hAnsi="Times New Roman" w:cs="Times New Roman"/>
          <w:bCs/>
          <w:sz w:val="18"/>
          <w:szCs w:val="18"/>
          <w:lang w:eastAsia="ja-JP"/>
        </w:rPr>
      </w:pPr>
    </w:p>
    <w:p w14:paraId="0E336D8D" w14:textId="2FE06BBA" w:rsidR="00F565E2" w:rsidRPr="00D421A1" w:rsidRDefault="00F565E2" w:rsidP="00F565E2">
      <w:pPr>
        <w:spacing w:line="276" w:lineRule="auto"/>
        <w:jc w:val="both"/>
        <w:rPr>
          <w:rFonts w:ascii="Times New Roman" w:hAnsi="Times New Roman" w:cs="Times New Roman"/>
          <w:bCs/>
          <w:sz w:val="18"/>
          <w:szCs w:val="18"/>
          <w:lang w:eastAsia="ja-JP"/>
        </w:rPr>
      </w:pPr>
      <m:oMath>
        <m:r>
          <w:rPr>
            <w:rFonts w:ascii="Cambria Math" w:hAnsi="Cambria Math" w:cs="Times New Roman"/>
            <w:sz w:val="18"/>
            <w:szCs w:val="18"/>
            <w:lang w:eastAsia="ja-JP"/>
          </w:rPr>
          <m:t>Z=</m:t>
        </m:r>
        <m:f>
          <m:fPr>
            <m:ctrlPr>
              <w:rPr>
                <w:rFonts w:ascii="Cambria Math" w:hAnsi="Cambria Math" w:cs="Times New Roman"/>
                <w:bCs/>
                <w:i/>
                <w:sz w:val="18"/>
                <w:szCs w:val="18"/>
                <w:lang w:eastAsia="ja-JP"/>
              </w:rPr>
            </m:ctrlPr>
          </m:fPr>
          <m:num>
            <m:r>
              <w:rPr>
                <w:rFonts w:ascii="Cambria Math" w:hAnsi="Cambria Math" w:cs="Times New Roman"/>
                <w:sz w:val="18"/>
                <w:szCs w:val="18"/>
                <w:lang w:eastAsia="ja-JP"/>
              </w:rPr>
              <m:t>1</m:t>
            </m:r>
          </m:num>
          <m:den>
            <m:r>
              <w:rPr>
                <w:rFonts w:ascii="Cambria Math" w:hAnsi="Cambria Math" w:cs="Times New Roman"/>
                <w:sz w:val="18"/>
                <w:szCs w:val="18"/>
                <w:lang w:eastAsia="ja-JP"/>
              </w:rPr>
              <m:t>N!</m:t>
            </m:r>
          </m:den>
        </m:f>
        <m:nary>
          <m:naryPr>
            <m:limLoc m:val="undOvr"/>
            <m:subHide m:val="1"/>
            <m:supHide m:val="1"/>
            <m:ctrlPr>
              <w:rPr>
                <w:rFonts w:ascii="Cambria Math" w:hAnsi="Cambria Math" w:cs="Times New Roman"/>
                <w:bCs/>
                <w:i/>
                <w:sz w:val="18"/>
                <w:szCs w:val="18"/>
                <w:lang w:eastAsia="ja-JP"/>
              </w:rPr>
            </m:ctrlPr>
          </m:naryPr>
          <m:sub/>
          <m:sup/>
          <m:e>
            <m:sSup>
              <m:sSupPr>
                <m:ctrlPr>
                  <w:rPr>
                    <w:rFonts w:ascii="Cambria Math" w:hAnsi="Cambria Math" w:cs="Times New Roman"/>
                    <w:bCs/>
                    <w:i/>
                    <w:sz w:val="18"/>
                    <w:szCs w:val="18"/>
                    <w:lang w:eastAsia="ja-JP"/>
                  </w:rPr>
                </m:ctrlPr>
              </m:sSupPr>
              <m:e>
                <m:r>
                  <w:rPr>
                    <w:rFonts w:ascii="Cambria Math" w:hAnsi="Cambria Math" w:cs="Times New Roman"/>
                    <w:sz w:val="18"/>
                    <w:szCs w:val="18"/>
                    <w:lang w:eastAsia="ja-JP"/>
                  </w:rPr>
                  <m:t>e</m:t>
                </m:r>
              </m:e>
              <m:sup>
                <m:r>
                  <w:rPr>
                    <w:rFonts w:ascii="Cambria Math" w:hAnsi="Cambria Math" w:cs="Times New Roman"/>
                    <w:sz w:val="18"/>
                    <w:szCs w:val="18"/>
                    <w:lang w:eastAsia="ja-JP"/>
                  </w:rPr>
                  <m:t>-β</m:t>
                </m:r>
                <m:d>
                  <m:dPr>
                    <m:begChr m:val="["/>
                    <m:endChr m:val="]"/>
                    <m:ctrlPr>
                      <w:rPr>
                        <w:rFonts w:ascii="Cambria Math" w:hAnsi="Cambria Math" w:cs="Times New Roman"/>
                        <w:bCs/>
                        <w:i/>
                        <w:sz w:val="18"/>
                        <w:szCs w:val="18"/>
                        <w:lang w:eastAsia="ja-JP"/>
                      </w:rPr>
                    </m:ctrlPr>
                  </m:dPr>
                  <m:e>
                    <m:sSub>
                      <m:sSubPr>
                        <m:ctrlPr>
                          <w:rPr>
                            <w:rFonts w:ascii="Cambria Math" w:hAnsi="Cambria Math" w:cs="Times New Roman"/>
                            <w:bCs/>
                            <w:i/>
                            <w:sz w:val="18"/>
                            <w:szCs w:val="18"/>
                            <w:lang w:eastAsia="ja-JP"/>
                          </w:rPr>
                        </m:ctrlPr>
                      </m:sSubPr>
                      <m:e>
                        <m:r>
                          <w:rPr>
                            <w:rFonts w:ascii="Cambria Math" w:hAnsi="Cambria Math" w:cs="Times New Roman"/>
                            <w:sz w:val="18"/>
                            <w:szCs w:val="18"/>
                            <w:lang w:eastAsia="ja-JP"/>
                          </w:rPr>
                          <m:t>H</m:t>
                        </m:r>
                      </m:e>
                      <m:sub>
                        <m:r>
                          <w:rPr>
                            <w:rFonts w:ascii="Cambria Math" w:hAnsi="Cambria Math" w:cs="Times New Roman"/>
                            <w:sz w:val="18"/>
                            <w:szCs w:val="18"/>
                            <w:lang w:eastAsia="ja-JP"/>
                          </w:rPr>
                          <m:t>0</m:t>
                        </m:r>
                      </m:sub>
                    </m:sSub>
                    <m:d>
                      <m:dPr>
                        <m:ctrlPr>
                          <w:rPr>
                            <w:rFonts w:ascii="Cambria Math" w:hAnsi="Cambria Math" w:cs="Times New Roman"/>
                            <w:bCs/>
                            <w:i/>
                            <w:sz w:val="18"/>
                            <w:szCs w:val="18"/>
                            <w:lang w:eastAsia="ja-JP"/>
                          </w:rPr>
                        </m:ctrlPr>
                      </m:dPr>
                      <m:e>
                        <m:r>
                          <m:rPr>
                            <m:sty m:val="p"/>
                          </m:rPr>
                          <w:rPr>
                            <w:rFonts w:ascii="Cambria Math" w:hAnsi="Cambria Math" w:cs="Times New Roman"/>
                            <w:sz w:val="18"/>
                            <w:szCs w:val="18"/>
                            <w:lang w:eastAsia="ja-JP"/>
                          </w:rPr>
                          <m:t>Γ</m:t>
                        </m:r>
                      </m:e>
                    </m:d>
                    <m:r>
                      <w:rPr>
                        <w:rFonts w:ascii="Cambria Math" w:hAnsi="Cambria Math" w:cs="Times New Roman"/>
                        <w:sz w:val="18"/>
                        <w:szCs w:val="18"/>
                        <w:lang w:eastAsia="ja-JP"/>
                      </w:rPr>
                      <m:t>+W(</m:t>
                    </m:r>
                    <m:r>
                      <m:rPr>
                        <m:sty m:val="p"/>
                      </m:rPr>
                      <w:rPr>
                        <w:rFonts w:ascii="Cambria Math" w:hAnsi="Cambria Math" w:cs="Times New Roman"/>
                        <w:sz w:val="18"/>
                        <w:szCs w:val="18"/>
                        <w:lang w:eastAsia="ja-JP"/>
                      </w:rPr>
                      <m:t>Γ</m:t>
                    </m:r>
                    <m:r>
                      <w:rPr>
                        <w:rFonts w:ascii="Cambria Math" w:hAnsi="Cambria Math" w:cs="Times New Roman"/>
                        <w:sz w:val="18"/>
                        <w:szCs w:val="18"/>
                        <w:lang w:eastAsia="ja-JP"/>
                      </w:rPr>
                      <m:t>)</m:t>
                    </m:r>
                  </m:e>
                </m:d>
              </m:sup>
            </m:sSup>
            <m:r>
              <w:rPr>
                <w:rFonts w:ascii="Cambria Math" w:hAnsi="Cambria Math" w:cs="Times New Roman"/>
                <w:sz w:val="18"/>
                <w:szCs w:val="18"/>
                <w:lang w:eastAsia="ja-JP"/>
              </w:rPr>
              <m:t>d</m:t>
            </m:r>
            <m:r>
              <m:rPr>
                <m:sty m:val="p"/>
              </m:rPr>
              <w:rPr>
                <w:rFonts w:ascii="Cambria Math" w:hAnsi="Cambria Math" w:cs="Times New Roman"/>
                <w:sz w:val="18"/>
                <w:szCs w:val="18"/>
                <w:lang w:eastAsia="ja-JP"/>
              </w:rPr>
              <m:t>Γ</m:t>
            </m:r>
          </m:e>
        </m:nary>
      </m:oMath>
      <w:r w:rsidRPr="00D421A1">
        <w:rPr>
          <w:rFonts w:ascii="Times New Roman" w:hAnsi="Times New Roman" w:cs="Times New Roman"/>
          <w:bCs/>
          <w:sz w:val="18"/>
          <w:szCs w:val="18"/>
          <w:lang w:eastAsia="ja-JP"/>
        </w:rPr>
        <w:t xml:space="preserve"> </w:t>
      </w:r>
    </w:p>
    <w:p w14:paraId="679466E3" w14:textId="77777777" w:rsidR="00F565E2" w:rsidRPr="00D421A1" w:rsidRDefault="00F565E2" w:rsidP="00F565E2">
      <w:pPr>
        <w:spacing w:line="276" w:lineRule="auto"/>
        <w:jc w:val="both"/>
        <w:rPr>
          <w:rFonts w:ascii="Times New Roman" w:hAnsi="Times New Roman" w:cs="Times New Roman"/>
          <w:sz w:val="18"/>
          <w:szCs w:val="18"/>
          <w:lang w:eastAsia="ja-JP"/>
        </w:rPr>
      </w:pPr>
    </w:p>
    <w:p w14:paraId="74F594AA" w14:textId="77777777" w:rsidR="00F565E2" w:rsidRPr="00D421A1" w:rsidRDefault="00F565E2" w:rsidP="00F565E2">
      <w:pPr>
        <w:spacing w:line="276" w:lineRule="auto"/>
        <w:jc w:val="both"/>
        <w:rPr>
          <w:rFonts w:ascii="Times New Roman" w:hAnsi="Times New Roman" w:cs="Times New Roman"/>
          <w:sz w:val="18"/>
          <w:szCs w:val="18"/>
          <w:lang w:eastAsia="ja-JP"/>
        </w:rPr>
      </w:pPr>
    </w:p>
    <w:p w14:paraId="098ED99E" w14:textId="119840C7" w:rsidR="00F565E2" w:rsidRPr="00D421A1" w:rsidRDefault="00F565E2" w:rsidP="00F565E2">
      <w:pPr>
        <w:spacing w:line="276" w:lineRule="auto"/>
        <w:jc w:val="both"/>
        <w:rPr>
          <w:rFonts w:ascii="Times New Roman" w:hAnsi="Times New Roman" w:cs="Times New Roman"/>
          <w:sz w:val="18"/>
          <w:szCs w:val="18"/>
          <w:lang w:eastAsia="ja-JP"/>
        </w:rPr>
      </w:pPr>
      <w:r w:rsidRPr="00D421A1">
        <w:rPr>
          <w:rFonts w:ascii="Times New Roman" w:hAnsi="Times New Roman" w:cs="Times New Roman"/>
          <w:sz w:val="18"/>
          <w:szCs w:val="18"/>
          <w:lang w:eastAsia="ja-JP"/>
        </w:rPr>
        <w:lastRenderedPageBreak/>
        <w:t>The statistical</w:t>
      </w:r>
      <w:r w:rsidR="002C1AEE" w:rsidRPr="00D421A1">
        <w:rPr>
          <w:rFonts w:ascii="Times New Roman" w:hAnsi="Times New Roman" w:cs="Times New Roman"/>
          <w:sz w:val="18"/>
          <w:szCs w:val="18"/>
          <w:lang w:eastAsia="ja-JP"/>
        </w:rPr>
        <w:t xml:space="preserve"> distribution of particles </w:t>
      </w:r>
      <w:r w:rsidR="002C1AEE" w:rsidRPr="005D0ED3">
        <w:rPr>
          <w:rFonts w:ascii="Symbol" w:hAnsi="Symbol" w:cs="Times New Roman"/>
          <w:sz w:val="18"/>
          <w:szCs w:val="18"/>
          <w:lang w:eastAsia="ja-JP"/>
        </w:rPr>
        <w:t></w:t>
      </w:r>
      <w:r w:rsidR="002C1AEE" w:rsidRPr="005D0ED3">
        <w:rPr>
          <w:rFonts w:ascii="Symbol" w:hAnsi="Symbol" w:cs="Times New Roman"/>
          <w:sz w:val="18"/>
          <w:szCs w:val="18"/>
          <w:lang w:eastAsia="ja-JP"/>
        </w:rPr>
        <w:t></w:t>
      </w:r>
      <w:r w:rsidR="002C1AEE" w:rsidRPr="005D0ED3">
        <w:rPr>
          <w:rFonts w:ascii="Times New Roman" w:hAnsi="Times New Roman" w:cs="Times New Roman"/>
          <w:b/>
          <w:sz w:val="18"/>
          <w:szCs w:val="18"/>
          <w:lang w:eastAsia="ja-JP"/>
        </w:rPr>
        <w:t>r</w:t>
      </w:r>
      <w:r w:rsidR="002C1AEE" w:rsidRPr="005D0ED3">
        <w:rPr>
          <w:rFonts w:ascii="Times New Roman" w:hAnsi="Times New Roman" w:cs="Times New Roman"/>
          <w:sz w:val="18"/>
          <w:szCs w:val="18"/>
          <w:lang w:eastAsia="ja-JP"/>
        </w:rPr>
        <w:t xml:space="preserve">; </w:t>
      </w:r>
      <w:r w:rsidR="002C1AEE" w:rsidRPr="005D0ED3">
        <w:rPr>
          <w:rFonts w:ascii="Symbol" w:hAnsi="Symbol" w:cs="Sukhumvit Set"/>
          <w:sz w:val="18"/>
          <w:szCs w:val="18"/>
          <w:lang w:eastAsia="ja-JP"/>
        </w:rPr>
        <w:t></w:t>
      </w:r>
      <w:r w:rsidR="002C1AEE" w:rsidRPr="005D0ED3">
        <w:rPr>
          <w:rFonts w:ascii="Times New Roman" w:hAnsi="Times New Roman" w:cs="Times New Roman"/>
          <w:sz w:val="18"/>
          <w:szCs w:val="18"/>
          <w:lang w:eastAsia="ja-JP"/>
        </w:rPr>
        <w:t xml:space="preserve">) </w:t>
      </w:r>
      <w:r w:rsidR="002C1AEE" w:rsidRPr="00D421A1">
        <w:rPr>
          <w:rFonts w:ascii="Times New Roman" w:hAnsi="Times New Roman" w:cs="Times New Roman"/>
          <w:sz w:val="18"/>
          <w:szCs w:val="18"/>
          <w:lang w:eastAsia="ja-JP"/>
        </w:rPr>
        <w:t xml:space="preserve">at position r for a given microscopic configuration </w:t>
      </w:r>
      <w:r w:rsidR="002C1AEE" w:rsidRPr="00D421A1">
        <w:rPr>
          <w:rFonts w:ascii="Symbol" w:hAnsi="Symbol" w:cs="Times New Roman"/>
          <w:sz w:val="18"/>
          <w:szCs w:val="18"/>
          <w:lang w:eastAsia="ja-JP"/>
        </w:rPr>
        <w:t></w:t>
      </w:r>
      <w:r w:rsidR="002C1AEE" w:rsidRPr="00D421A1">
        <w:rPr>
          <w:rFonts w:ascii="Times New Roman" w:hAnsi="Times New Roman" w:cs="Times New Roman"/>
          <w:sz w:val="18"/>
          <w:szCs w:val="18"/>
          <w:lang w:eastAsia="ja-JP"/>
        </w:rPr>
        <w:t xml:space="preserve"> will have a probability that depends on W. W can </w:t>
      </w:r>
      <w:r w:rsidR="005D0ED3">
        <w:rPr>
          <w:rFonts w:ascii="Times New Roman" w:hAnsi="Times New Roman" w:cs="Times New Roman"/>
          <w:sz w:val="18"/>
          <w:szCs w:val="18"/>
          <w:lang w:eastAsia="ja-JP"/>
        </w:rPr>
        <w:t xml:space="preserve">thus </w:t>
      </w:r>
      <w:r w:rsidR="002C1AEE" w:rsidRPr="00D421A1">
        <w:rPr>
          <w:rFonts w:ascii="Times New Roman" w:hAnsi="Times New Roman" w:cs="Times New Roman"/>
          <w:sz w:val="18"/>
          <w:szCs w:val="18"/>
          <w:lang w:eastAsia="ja-JP"/>
        </w:rPr>
        <w:t xml:space="preserve">be defined as a functional of </w:t>
      </w:r>
      <w:r w:rsidR="002C1AEE" w:rsidRPr="00D421A1">
        <w:rPr>
          <w:rFonts w:ascii="Symbol" w:hAnsi="Symbol" w:cs="Times New Roman"/>
          <w:sz w:val="18"/>
          <w:szCs w:val="18"/>
          <w:lang w:eastAsia="ja-JP"/>
        </w:rPr>
        <w:t></w:t>
      </w:r>
      <w:r w:rsidR="002C1AEE" w:rsidRPr="00D421A1">
        <w:rPr>
          <w:rFonts w:ascii="Times New Roman" w:hAnsi="Times New Roman" w:cs="Times New Roman"/>
          <w:sz w:val="18"/>
          <w:szCs w:val="18"/>
          <w:lang w:eastAsia="ja-JP"/>
        </w:rPr>
        <w:t xml:space="preserve"> (W=</w:t>
      </w:r>
      <w:proofErr w:type="gramStart"/>
      <w:r w:rsidR="002C1AEE" w:rsidRPr="00D421A1">
        <w:rPr>
          <w:rFonts w:ascii="Times New Roman" w:hAnsi="Times New Roman" w:cs="Times New Roman"/>
          <w:sz w:val="18"/>
          <w:szCs w:val="18"/>
          <w:lang w:eastAsia="ja-JP"/>
        </w:rPr>
        <w:t>W[</w:t>
      </w:r>
      <w:proofErr w:type="gramEnd"/>
      <w:r w:rsidR="002C1AEE" w:rsidRPr="00D421A1">
        <w:rPr>
          <w:rFonts w:ascii="Symbol" w:hAnsi="Symbol" w:cs="Times New Roman"/>
          <w:sz w:val="18"/>
          <w:szCs w:val="18"/>
          <w:lang w:eastAsia="ja-JP"/>
        </w:rPr>
        <w:t></w:t>
      </w:r>
      <w:r w:rsidR="005D0ED3">
        <w:rPr>
          <w:rFonts w:ascii="Times New Roman" w:hAnsi="Times New Roman" w:cs="Times New Roman"/>
          <w:sz w:val="18"/>
          <w:szCs w:val="18"/>
          <w:lang w:eastAsia="ja-JP"/>
        </w:rPr>
        <w:t>]),</w:t>
      </w:r>
      <w:r w:rsidR="000529D9" w:rsidRPr="00D421A1">
        <w:rPr>
          <w:rFonts w:ascii="Times New Roman" w:hAnsi="Times New Roman" w:cs="Times New Roman"/>
          <w:sz w:val="18"/>
          <w:szCs w:val="18"/>
          <w:lang w:eastAsia="ja-JP"/>
        </w:rPr>
        <w:t xml:space="preserve"> such that</w:t>
      </w:r>
      <w:r w:rsidR="002C1AEE" w:rsidRPr="00D421A1">
        <w:rPr>
          <w:rFonts w:ascii="Times New Roman" w:hAnsi="Times New Roman" w:cs="Times New Roman"/>
          <w:sz w:val="18"/>
          <w:szCs w:val="18"/>
          <w:lang w:eastAsia="ja-JP"/>
        </w:rPr>
        <w:t xml:space="preserve"> a statistical distribution of “ideal” particles e</w:t>
      </w:r>
      <w:r w:rsidR="000529D9" w:rsidRPr="00D421A1">
        <w:rPr>
          <w:rFonts w:ascii="Times New Roman" w:hAnsi="Times New Roman" w:cs="Times New Roman"/>
          <w:sz w:val="18"/>
          <w:szCs w:val="18"/>
          <w:lang w:eastAsia="ja-JP"/>
        </w:rPr>
        <w:t xml:space="preserve">qual to that of the real system minimises the energy. </w:t>
      </w:r>
      <w:r w:rsidR="002C1AEE" w:rsidRPr="00D421A1">
        <w:rPr>
          <w:rFonts w:ascii="Times New Roman" w:hAnsi="Times New Roman" w:cs="Times New Roman"/>
          <w:sz w:val="18"/>
          <w:szCs w:val="18"/>
          <w:lang w:eastAsia="ja-JP"/>
        </w:rPr>
        <w:t xml:space="preserve"> </w:t>
      </w:r>
    </w:p>
    <w:p w14:paraId="433F2CD1" w14:textId="563306A8" w:rsidR="00184D27" w:rsidRPr="005B050E" w:rsidRDefault="000529D9" w:rsidP="0032534E">
      <w:pPr>
        <w:spacing w:line="276" w:lineRule="auto"/>
        <w:jc w:val="both"/>
        <w:rPr>
          <w:rFonts w:ascii="Times New Roman" w:hAnsi="Times New Roman" w:cs="Times New Roman"/>
          <w:sz w:val="18"/>
          <w:szCs w:val="18"/>
          <w:lang w:eastAsia="ja-JP"/>
        </w:rPr>
      </w:pPr>
      <w:r w:rsidRPr="00D421A1">
        <w:rPr>
          <w:rFonts w:ascii="Times New Roman" w:hAnsi="Times New Roman" w:cs="Times New Roman"/>
          <w:sz w:val="18"/>
          <w:szCs w:val="18"/>
          <w:lang w:eastAsia="ja-JP"/>
        </w:rPr>
        <w:t>Equilibration and dynamics of soft-matter system can</w:t>
      </w:r>
      <w:r w:rsidR="002C1AEE" w:rsidRPr="00D421A1">
        <w:rPr>
          <w:rFonts w:ascii="Times New Roman" w:hAnsi="Times New Roman" w:cs="Times New Roman"/>
          <w:sz w:val="18"/>
          <w:szCs w:val="18"/>
          <w:lang w:eastAsia="ja-JP"/>
        </w:rPr>
        <w:t xml:space="preserve"> be</w:t>
      </w:r>
      <w:r w:rsidRPr="00D421A1">
        <w:rPr>
          <w:rFonts w:ascii="Times New Roman" w:hAnsi="Times New Roman" w:cs="Times New Roman"/>
          <w:sz w:val="18"/>
          <w:szCs w:val="18"/>
          <w:lang w:eastAsia="ja-JP"/>
        </w:rPr>
        <w:t xml:space="preserve"> thus</w:t>
      </w:r>
      <w:r w:rsidR="002C1AEE" w:rsidRPr="00D421A1">
        <w:rPr>
          <w:rFonts w:ascii="Times New Roman" w:hAnsi="Times New Roman" w:cs="Times New Roman"/>
          <w:sz w:val="18"/>
          <w:szCs w:val="18"/>
          <w:lang w:eastAsia="ja-JP"/>
        </w:rPr>
        <w:t xml:space="preserve"> obtained by </w:t>
      </w:r>
      <w:r w:rsidRPr="00D421A1">
        <w:rPr>
          <w:rFonts w:ascii="Times New Roman" w:hAnsi="Times New Roman" w:cs="Times New Roman"/>
          <w:sz w:val="18"/>
          <w:szCs w:val="18"/>
          <w:lang w:eastAsia="ja-JP"/>
        </w:rPr>
        <w:t xml:space="preserve">free particles that move in the external field W that </w:t>
      </w:r>
      <w:r w:rsidR="002C1AEE" w:rsidRPr="00D421A1">
        <w:rPr>
          <w:rFonts w:ascii="Times New Roman" w:hAnsi="Times New Roman" w:cs="Times New Roman"/>
          <w:sz w:val="18"/>
          <w:szCs w:val="18"/>
          <w:lang w:eastAsia="ja-JP"/>
        </w:rPr>
        <w:t>self consistent</w:t>
      </w:r>
      <w:r w:rsidRPr="00D421A1">
        <w:rPr>
          <w:rFonts w:ascii="Times New Roman" w:hAnsi="Times New Roman" w:cs="Times New Roman"/>
          <w:sz w:val="18"/>
          <w:szCs w:val="18"/>
          <w:lang w:eastAsia="ja-JP"/>
        </w:rPr>
        <w:t>ly responds to reproduce equilibrated particle distributions</w:t>
      </w:r>
      <w:r w:rsidR="002C1AEE" w:rsidRPr="00D421A1">
        <w:rPr>
          <w:rFonts w:ascii="Times New Roman" w:hAnsi="Times New Roman" w:cs="Times New Roman"/>
          <w:sz w:val="18"/>
          <w:szCs w:val="18"/>
          <w:lang w:eastAsia="ja-JP"/>
        </w:rPr>
        <w:t xml:space="preserve"> (for more technical details, one can refer to specialised reviews like</w:t>
      </w:r>
      <w:r w:rsidR="005B050E" w:rsidRPr="005B050E">
        <w:rPr>
          <w:rFonts w:ascii="Times New Roman" w:hAnsi="Times New Roman" w:cs="Times New Roman"/>
          <w:sz w:val="18"/>
          <w:szCs w:val="18"/>
          <w:lang w:eastAsia="ja-JP"/>
        </w:rPr>
        <w:t>.</w:t>
      </w:r>
      <w:hyperlink w:anchor="_ENREF_312" w:tooltip="Khalatur, 2012 #347" w:history="1">
        <w:r w:rsidR="00E91EF1">
          <w:rPr>
            <w:rFonts w:ascii="Times New Roman" w:hAnsi="Times New Roman" w:cs="Times New Roman"/>
            <w:sz w:val="18"/>
            <w:szCs w:val="18"/>
            <w:lang w:eastAsia="ja-JP"/>
          </w:rPr>
          <w:fldChar w:fldCharType="begin">
            <w:fldData xml:space="preserve">PEVuZE5vdGU+PENpdGU+PEF1dGhvcj5LaGFsYXR1cjwvQXV0aG9yPjxZZWFyPjIwMTI8L1llYXI+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PEVuZE5vdGU+PENpdGU+PEF1dGhvcj5LaGFsYXR1cjwvQXV0aG9yPjxZZWFyPjIwMTI8L1llYXI+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312-314</w:t>
        </w:r>
        <w:r w:rsidR="00E91EF1">
          <w:rPr>
            <w:rFonts w:ascii="Times New Roman" w:hAnsi="Times New Roman" w:cs="Times New Roman"/>
            <w:sz w:val="18"/>
            <w:szCs w:val="18"/>
            <w:lang w:eastAsia="ja-JP"/>
          </w:rPr>
          <w:fldChar w:fldCharType="end"/>
        </w:r>
      </w:hyperlink>
      <w:r w:rsidR="002C1AEE" w:rsidRPr="005B050E">
        <w:rPr>
          <w:rFonts w:ascii="Times New Roman" w:hAnsi="Times New Roman" w:cs="Times New Roman"/>
          <w:sz w:val="18"/>
          <w:szCs w:val="18"/>
          <w:lang w:eastAsia="ja-JP"/>
        </w:rPr>
        <w:t xml:space="preserve">). </w:t>
      </w:r>
    </w:p>
    <w:p w14:paraId="327637D7" w14:textId="5AD0F44F" w:rsidR="005D0ED3" w:rsidRPr="005B050E" w:rsidRDefault="005D0ED3" w:rsidP="0032534E">
      <w:pPr>
        <w:spacing w:line="276" w:lineRule="auto"/>
        <w:jc w:val="both"/>
        <w:rPr>
          <w:rFonts w:ascii="Times New Roman" w:hAnsi="Times New Roman" w:cs="Times New Roman"/>
          <w:sz w:val="18"/>
          <w:szCs w:val="18"/>
          <w:lang w:eastAsia="ja-JP"/>
        </w:rPr>
      </w:pPr>
      <w:r w:rsidRPr="005B050E">
        <w:rPr>
          <w:rFonts w:ascii="Times New Roman" w:hAnsi="Times New Roman" w:cs="Times New Roman"/>
          <w:sz w:val="18"/>
          <w:szCs w:val="18"/>
          <w:lang w:val="it-IT" w:eastAsia="ja-JP"/>
        </w:rPr>
        <w:t xml:space="preserve">Combination of </w:t>
      </w:r>
      <w:proofErr w:type="spellStart"/>
      <w:r w:rsidRPr="005B050E">
        <w:rPr>
          <w:rFonts w:ascii="Times New Roman" w:hAnsi="Times New Roman" w:cs="Times New Roman"/>
          <w:sz w:val="18"/>
          <w:szCs w:val="18"/>
          <w:lang w:val="it-IT" w:eastAsia="ja-JP"/>
        </w:rPr>
        <w:t>particle</w:t>
      </w:r>
      <w:proofErr w:type="spellEnd"/>
      <w:r w:rsidRPr="005B050E">
        <w:rPr>
          <w:rFonts w:ascii="Times New Roman" w:hAnsi="Times New Roman" w:cs="Times New Roman"/>
          <w:sz w:val="18"/>
          <w:szCs w:val="18"/>
          <w:lang w:val="it-IT" w:eastAsia="ja-JP"/>
        </w:rPr>
        <w:t xml:space="preserve"> and </w:t>
      </w:r>
      <w:proofErr w:type="spellStart"/>
      <w:r w:rsidRPr="005B050E">
        <w:rPr>
          <w:rFonts w:ascii="Times New Roman" w:hAnsi="Times New Roman" w:cs="Times New Roman"/>
          <w:sz w:val="18"/>
          <w:szCs w:val="18"/>
          <w:lang w:val="it-IT" w:eastAsia="ja-JP"/>
        </w:rPr>
        <w:t>field</w:t>
      </w:r>
      <w:proofErr w:type="spellEnd"/>
      <w:r w:rsidRPr="005B050E">
        <w:rPr>
          <w:rFonts w:ascii="Times New Roman" w:hAnsi="Times New Roman" w:cs="Times New Roman"/>
          <w:sz w:val="18"/>
          <w:szCs w:val="18"/>
          <w:lang w:val="it-IT" w:eastAsia="ja-JP"/>
        </w:rPr>
        <w:t xml:space="preserve"> </w:t>
      </w:r>
      <w:proofErr w:type="spellStart"/>
      <w:r w:rsidRPr="005B050E">
        <w:rPr>
          <w:rFonts w:ascii="Times New Roman" w:hAnsi="Times New Roman" w:cs="Times New Roman"/>
          <w:sz w:val="18"/>
          <w:szCs w:val="18"/>
          <w:lang w:val="it-IT" w:eastAsia="ja-JP"/>
        </w:rPr>
        <w:t>representations</w:t>
      </w:r>
      <w:proofErr w:type="spellEnd"/>
      <w:r w:rsidRPr="005B050E">
        <w:rPr>
          <w:rFonts w:ascii="Times New Roman" w:hAnsi="Times New Roman" w:cs="Times New Roman"/>
          <w:sz w:val="18"/>
          <w:szCs w:val="18"/>
          <w:lang w:val="it-IT" w:eastAsia="ja-JP"/>
        </w:rPr>
        <w:t xml:space="preserve"> </w:t>
      </w:r>
      <w:proofErr w:type="spellStart"/>
      <w:r w:rsidRPr="005B050E">
        <w:rPr>
          <w:rFonts w:ascii="Times New Roman" w:hAnsi="Times New Roman" w:cs="Times New Roman"/>
          <w:sz w:val="18"/>
          <w:szCs w:val="18"/>
          <w:lang w:val="it-IT" w:eastAsia="ja-JP"/>
        </w:rPr>
        <w:t>has</w:t>
      </w:r>
      <w:proofErr w:type="spellEnd"/>
      <w:r w:rsidRPr="005B050E">
        <w:rPr>
          <w:rFonts w:ascii="Times New Roman" w:hAnsi="Times New Roman" w:cs="Times New Roman"/>
          <w:sz w:val="18"/>
          <w:szCs w:val="18"/>
          <w:lang w:val="it-IT" w:eastAsia="ja-JP"/>
        </w:rPr>
        <w:t xml:space="preserve"> </w:t>
      </w:r>
      <w:proofErr w:type="spellStart"/>
      <w:r w:rsidRPr="005B050E">
        <w:rPr>
          <w:rFonts w:ascii="Times New Roman" w:hAnsi="Times New Roman" w:cs="Times New Roman"/>
          <w:sz w:val="18"/>
          <w:szCs w:val="18"/>
          <w:lang w:val="it-IT" w:eastAsia="ja-JP"/>
        </w:rPr>
        <w:t>been</w:t>
      </w:r>
      <w:proofErr w:type="spellEnd"/>
      <w:r w:rsidRPr="005B050E">
        <w:rPr>
          <w:rFonts w:ascii="Times New Roman" w:hAnsi="Times New Roman" w:cs="Times New Roman"/>
          <w:sz w:val="18"/>
          <w:szCs w:val="18"/>
          <w:lang w:val="it-IT" w:eastAsia="ja-JP"/>
        </w:rPr>
        <w:t xml:space="preserve"> </w:t>
      </w:r>
      <w:proofErr w:type="spellStart"/>
      <w:r w:rsidRPr="005B050E">
        <w:rPr>
          <w:rFonts w:ascii="Times New Roman" w:hAnsi="Times New Roman" w:cs="Times New Roman"/>
          <w:sz w:val="18"/>
          <w:szCs w:val="18"/>
          <w:lang w:val="it-IT" w:eastAsia="ja-JP"/>
        </w:rPr>
        <w:t>investigated</w:t>
      </w:r>
      <w:proofErr w:type="spellEnd"/>
      <w:r w:rsidRPr="005B050E">
        <w:rPr>
          <w:rFonts w:ascii="Times New Roman" w:hAnsi="Times New Roman" w:cs="Times New Roman"/>
          <w:sz w:val="18"/>
          <w:szCs w:val="18"/>
          <w:lang w:val="it-IT" w:eastAsia="ja-JP"/>
        </w:rPr>
        <w:t xml:space="preserve"> by </w:t>
      </w:r>
      <w:proofErr w:type="spellStart"/>
      <w:r w:rsidRPr="005B050E">
        <w:rPr>
          <w:rFonts w:ascii="Times New Roman" w:hAnsi="Times New Roman" w:cs="Times New Roman"/>
          <w:sz w:val="18"/>
          <w:szCs w:val="18"/>
          <w:lang w:val="it-IT" w:eastAsia="ja-JP"/>
        </w:rPr>
        <w:t>Daoulas</w:t>
      </w:r>
      <w:proofErr w:type="spellEnd"/>
      <w:r w:rsidRPr="005B050E">
        <w:rPr>
          <w:rFonts w:ascii="Times New Roman" w:hAnsi="Times New Roman" w:cs="Times New Roman"/>
          <w:sz w:val="18"/>
          <w:szCs w:val="18"/>
          <w:lang w:val="it-IT" w:eastAsia="ja-JP"/>
        </w:rPr>
        <w:t xml:space="preserve"> et al.</w:t>
      </w:r>
      <w:r w:rsidR="00856CC0" w:rsidRPr="005B050E">
        <w:rPr>
          <w:rFonts w:ascii="Times New Roman" w:hAnsi="Times New Roman" w:cs="Times New Roman"/>
          <w:sz w:val="18"/>
          <w:szCs w:val="18"/>
          <w:lang w:val="it-IT" w:eastAsia="ja-JP"/>
        </w:rPr>
        <w:fldChar w:fldCharType="begin">
          <w:fldData xml:space="preserve">PEVuZE5vdGU+PENpdGU+PEF1dGhvcj5EYW91bGFzPC9BdXRob3I+PFllYXI+MjAwNjwvWWVhcj48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ZXJpb2RpY2FsPjx2b2x1bWU+MTI1PC92b2x1bWU+PG51bWJlcj4xODwvbnVtYmVyPjxrZXl3b3Jk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==
</w:fldData>
        </w:fldChar>
      </w:r>
      <w:r w:rsidR="00E91EF1">
        <w:rPr>
          <w:rFonts w:ascii="Times New Roman" w:hAnsi="Times New Roman" w:cs="Times New Roman"/>
          <w:sz w:val="18"/>
          <w:szCs w:val="18"/>
          <w:lang w:val="it-IT" w:eastAsia="ja-JP"/>
        </w:rPr>
        <w:instrText xml:space="preserve"> ADDIN EN.CITE </w:instrText>
      </w:r>
      <w:r w:rsidR="00E91EF1">
        <w:rPr>
          <w:rFonts w:ascii="Times New Roman" w:hAnsi="Times New Roman" w:cs="Times New Roman"/>
          <w:sz w:val="18"/>
          <w:szCs w:val="18"/>
          <w:lang w:val="it-IT" w:eastAsia="ja-JP"/>
        </w:rPr>
        <w:fldChar w:fldCharType="begin">
          <w:fldData xml:space="preserve">PEVuZE5vdGU+PENpdGU+PEF1dGhvcj5EYW91bGFzPC9BdXRob3I+PFllYXI+MjAwNjwvWWVhcj48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ZXJpb2RpY2FsPjx2b2x1bWU+MTI1PC92b2x1bWU+PG51bWJlcj4xODwvbnVtYmVyPjxrZXl3b3Jk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==
</w:fldData>
        </w:fldChar>
      </w:r>
      <w:r w:rsidR="00E91EF1">
        <w:rPr>
          <w:rFonts w:ascii="Times New Roman" w:hAnsi="Times New Roman" w:cs="Times New Roman"/>
          <w:sz w:val="18"/>
          <w:szCs w:val="18"/>
          <w:lang w:val="it-IT" w:eastAsia="ja-JP"/>
        </w:rPr>
        <w:instrText xml:space="preserve"> ADDIN EN.CITE.DATA </w:instrText>
      </w:r>
      <w:r w:rsidR="00E91EF1">
        <w:rPr>
          <w:rFonts w:ascii="Times New Roman" w:hAnsi="Times New Roman" w:cs="Times New Roman"/>
          <w:sz w:val="18"/>
          <w:szCs w:val="18"/>
          <w:lang w:val="it-IT" w:eastAsia="ja-JP"/>
        </w:rPr>
      </w:r>
      <w:r w:rsidR="00E91EF1">
        <w:rPr>
          <w:rFonts w:ascii="Times New Roman" w:hAnsi="Times New Roman" w:cs="Times New Roman"/>
          <w:sz w:val="18"/>
          <w:szCs w:val="18"/>
          <w:lang w:val="it-IT" w:eastAsia="ja-JP"/>
        </w:rPr>
        <w:fldChar w:fldCharType="end"/>
      </w:r>
      <w:r w:rsidR="00856CC0" w:rsidRPr="005B050E">
        <w:rPr>
          <w:rFonts w:ascii="Times New Roman" w:hAnsi="Times New Roman" w:cs="Times New Roman"/>
          <w:sz w:val="18"/>
          <w:szCs w:val="18"/>
          <w:lang w:val="it-IT" w:eastAsia="ja-JP"/>
        </w:rPr>
      </w:r>
      <w:r w:rsidR="00856CC0" w:rsidRPr="005B050E">
        <w:rPr>
          <w:rFonts w:ascii="Times New Roman" w:hAnsi="Times New Roman" w:cs="Times New Roman"/>
          <w:sz w:val="18"/>
          <w:szCs w:val="18"/>
          <w:lang w:val="it-IT" w:eastAsia="ja-JP"/>
        </w:rPr>
        <w:fldChar w:fldCharType="separate"/>
      </w:r>
      <w:hyperlink w:anchor="_ENREF_315" w:tooltip="Daoulas, 2006 #327" w:history="1">
        <w:r w:rsidR="00E91EF1" w:rsidRPr="00E91EF1">
          <w:rPr>
            <w:rFonts w:ascii="Times New Roman" w:hAnsi="Times New Roman" w:cs="Times New Roman"/>
            <w:noProof/>
            <w:sz w:val="18"/>
            <w:szCs w:val="18"/>
            <w:vertAlign w:val="superscript"/>
            <w:lang w:val="it-IT" w:eastAsia="ja-JP"/>
          </w:rPr>
          <w:t>315</w:t>
        </w:r>
      </w:hyperlink>
      <w:r w:rsidR="00E91EF1" w:rsidRPr="00E91EF1">
        <w:rPr>
          <w:rFonts w:ascii="Times New Roman" w:hAnsi="Times New Roman" w:cs="Times New Roman"/>
          <w:noProof/>
          <w:sz w:val="18"/>
          <w:szCs w:val="18"/>
          <w:vertAlign w:val="superscript"/>
          <w:lang w:val="it-IT" w:eastAsia="ja-JP"/>
        </w:rPr>
        <w:t xml:space="preserve">, </w:t>
      </w:r>
      <w:hyperlink w:anchor="_ENREF_316" w:tooltip="Daoulas, 2006 #328" w:history="1">
        <w:r w:rsidR="00E91EF1" w:rsidRPr="00E91EF1">
          <w:rPr>
            <w:rFonts w:ascii="Times New Roman" w:hAnsi="Times New Roman" w:cs="Times New Roman"/>
            <w:noProof/>
            <w:sz w:val="18"/>
            <w:szCs w:val="18"/>
            <w:vertAlign w:val="superscript"/>
            <w:lang w:val="it-IT" w:eastAsia="ja-JP"/>
          </w:rPr>
          <w:t>316</w:t>
        </w:r>
      </w:hyperlink>
      <w:r w:rsidR="00856CC0" w:rsidRPr="005B050E">
        <w:rPr>
          <w:rFonts w:ascii="Times New Roman" w:hAnsi="Times New Roman" w:cs="Times New Roman"/>
          <w:sz w:val="18"/>
          <w:szCs w:val="18"/>
          <w:lang w:val="it-IT" w:eastAsia="ja-JP"/>
        </w:rPr>
        <w:fldChar w:fldCharType="end"/>
      </w:r>
      <w:r w:rsidR="00856CC0" w:rsidRPr="005B050E">
        <w:rPr>
          <w:rFonts w:ascii="Times New Roman" w:hAnsi="Times New Roman" w:cs="Times New Roman"/>
          <w:sz w:val="18"/>
          <w:szCs w:val="18"/>
          <w:lang w:val="it-IT" w:eastAsia="ja-JP"/>
        </w:rPr>
        <w:t xml:space="preserve"> </w:t>
      </w:r>
      <w:r w:rsidRPr="005B050E">
        <w:rPr>
          <w:rFonts w:ascii="Times New Roman" w:hAnsi="Times New Roman" w:cs="Times New Roman"/>
          <w:sz w:val="18"/>
          <w:szCs w:val="18"/>
          <w:lang w:val="it-IT" w:eastAsia="ja-JP"/>
        </w:rPr>
        <w:t xml:space="preserve">and </w:t>
      </w:r>
      <w:proofErr w:type="spellStart"/>
      <w:r w:rsidRPr="005B050E">
        <w:rPr>
          <w:rFonts w:ascii="Times New Roman" w:hAnsi="Times New Roman" w:cs="Times New Roman"/>
          <w:sz w:val="18"/>
          <w:szCs w:val="18"/>
          <w:lang w:val="it-IT" w:eastAsia="ja-JP"/>
        </w:rPr>
        <w:t>applied</w:t>
      </w:r>
      <w:proofErr w:type="spellEnd"/>
      <w:r w:rsidRPr="005B050E">
        <w:rPr>
          <w:rFonts w:ascii="Times New Roman" w:hAnsi="Times New Roman" w:cs="Times New Roman"/>
          <w:sz w:val="18"/>
          <w:szCs w:val="18"/>
          <w:lang w:val="it-IT" w:eastAsia="ja-JP"/>
        </w:rPr>
        <w:t xml:space="preserve"> to Monte Carlo </w:t>
      </w:r>
      <w:proofErr w:type="spellStart"/>
      <w:r w:rsidRPr="005B050E">
        <w:rPr>
          <w:rFonts w:ascii="Times New Roman" w:hAnsi="Times New Roman" w:cs="Times New Roman"/>
          <w:sz w:val="18"/>
          <w:szCs w:val="18"/>
          <w:lang w:val="it-IT" w:eastAsia="ja-JP"/>
        </w:rPr>
        <w:t>simulations</w:t>
      </w:r>
      <w:proofErr w:type="spellEnd"/>
      <w:r w:rsidRPr="005B050E">
        <w:rPr>
          <w:rFonts w:ascii="Times New Roman" w:hAnsi="Times New Roman" w:cs="Times New Roman"/>
          <w:sz w:val="18"/>
          <w:szCs w:val="18"/>
          <w:lang w:val="it-IT" w:eastAsia="ja-JP"/>
        </w:rPr>
        <w:t xml:space="preserve"> of CG </w:t>
      </w:r>
      <w:proofErr w:type="spellStart"/>
      <w:r w:rsidRPr="005B050E">
        <w:rPr>
          <w:rFonts w:ascii="Times New Roman" w:hAnsi="Times New Roman" w:cs="Times New Roman"/>
          <w:sz w:val="18"/>
          <w:szCs w:val="18"/>
          <w:lang w:val="it-IT" w:eastAsia="ja-JP"/>
        </w:rPr>
        <w:t>models</w:t>
      </w:r>
      <w:proofErr w:type="spellEnd"/>
      <w:r w:rsidRPr="005B050E">
        <w:rPr>
          <w:rFonts w:ascii="Times New Roman" w:hAnsi="Times New Roman" w:cs="Times New Roman"/>
          <w:sz w:val="18"/>
          <w:szCs w:val="18"/>
          <w:lang w:val="it-IT" w:eastAsia="ja-JP"/>
        </w:rPr>
        <w:t xml:space="preserve"> of </w:t>
      </w:r>
      <w:proofErr w:type="spellStart"/>
      <w:r w:rsidRPr="005B050E">
        <w:rPr>
          <w:rFonts w:ascii="Times New Roman" w:hAnsi="Times New Roman" w:cs="Times New Roman"/>
          <w:sz w:val="18"/>
          <w:szCs w:val="18"/>
          <w:lang w:val="it-IT" w:eastAsia="ja-JP"/>
        </w:rPr>
        <w:t>synthetic</w:t>
      </w:r>
      <w:proofErr w:type="spellEnd"/>
      <w:r w:rsidRPr="005B050E">
        <w:rPr>
          <w:rFonts w:ascii="Times New Roman" w:hAnsi="Times New Roman" w:cs="Times New Roman"/>
          <w:sz w:val="18"/>
          <w:szCs w:val="18"/>
          <w:lang w:val="it-IT" w:eastAsia="ja-JP"/>
        </w:rPr>
        <w:t xml:space="preserve"> </w:t>
      </w:r>
      <w:proofErr w:type="spellStart"/>
      <w:r w:rsidRPr="005B050E">
        <w:rPr>
          <w:rFonts w:ascii="Times New Roman" w:hAnsi="Times New Roman" w:cs="Times New Roman"/>
          <w:sz w:val="18"/>
          <w:szCs w:val="18"/>
          <w:lang w:val="it-IT" w:eastAsia="ja-JP"/>
        </w:rPr>
        <w:t>polymers</w:t>
      </w:r>
      <w:proofErr w:type="spellEnd"/>
      <w:r w:rsidRPr="005B050E">
        <w:rPr>
          <w:rFonts w:ascii="Times New Roman" w:hAnsi="Times New Roman" w:cs="Times New Roman"/>
          <w:sz w:val="18"/>
          <w:szCs w:val="18"/>
          <w:lang w:val="it-IT" w:eastAsia="ja-JP"/>
        </w:rPr>
        <w:t>.</w:t>
      </w:r>
      <w:r w:rsidR="00E91EF1">
        <w:rPr>
          <w:rFonts w:ascii="Times New Roman" w:hAnsi="Times New Roman" w:cs="Times New Roman"/>
          <w:sz w:val="18"/>
          <w:szCs w:val="18"/>
          <w:lang w:val="it-IT" w:eastAsia="ja-JP"/>
        </w:rPr>
        <w:fldChar w:fldCharType="begin">
          <w:fldData xml:space="preserve">PEVuZE5vdGU+PENpdGU+PEF1dGhvcj5TdG95a292aWNoPC9BdXRob3I+PFllYXI+MjAwNTwvWWVh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PjE0NDItMTQ0NjwvcGFnZXM+PHZvbHVtZT4zMDg8L3ZvbHVtZT48bnVtYmVyPjU3Mjc8L251bWJl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</w:fldData>
        </w:fldChar>
      </w:r>
      <w:r w:rsidR="00E91EF1">
        <w:rPr>
          <w:rFonts w:ascii="Times New Roman" w:hAnsi="Times New Roman" w:cs="Times New Roman"/>
          <w:sz w:val="18"/>
          <w:szCs w:val="18"/>
          <w:lang w:val="it-IT" w:eastAsia="ja-JP"/>
        </w:rPr>
        <w:instrText xml:space="preserve"> ADDIN EN.CITE </w:instrText>
      </w:r>
      <w:r w:rsidR="00E91EF1">
        <w:rPr>
          <w:rFonts w:ascii="Times New Roman" w:hAnsi="Times New Roman" w:cs="Times New Roman"/>
          <w:sz w:val="18"/>
          <w:szCs w:val="18"/>
          <w:lang w:val="it-IT" w:eastAsia="ja-JP"/>
        </w:rPr>
        <w:fldChar w:fldCharType="begin">
          <w:fldData xml:space="preserve">PEVuZE5vdGU+PENpdGU+PEF1dGhvcj5TdG95a292aWNoPC9BdXRob3I+PFllYXI+MjAwNTwvWWVh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PjE0NDItMTQ0NjwvcGFnZXM+PHZvbHVtZT4zMDg8L3ZvbHVtZT48bnVtYmVyPjU3Mjc8L251bWJl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</w:fldData>
        </w:fldChar>
      </w:r>
      <w:r w:rsidR="00E91EF1">
        <w:rPr>
          <w:rFonts w:ascii="Times New Roman" w:hAnsi="Times New Roman" w:cs="Times New Roman"/>
          <w:sz w:val="18"/>
          <w:szCs w:val="18"/>
          <w:lang w:val="it-IT" w:eastAsia="ja-JP"/>
        </w:rPr>
        <w:instrText xml:space="preserve"> ADDIN EN.CITE.DATA </w:instrText>
      </w:r>
      <w:r w:rsidR="00E91EF1">
        <w:rPr>
          <w:rFonts w:ascii="Times New Roman" w:hAnsi="Times New Roman" w:cs="Times New Roman"/>
          <w:sz w:val="18"/>
          <w:szCs w:val="18"/>
          <w:lang w:val="it-IT" w:eastAsia="ja-JP"/>
        </w:rPr>
      </w:r>
      <w:r w:rsidR="00E91EF1">
        <w:rPr>
          <w:rFonts w:ascii="Times New Roman" w:hAnsi="Times New Roman" w:cs="Times New Roman"/>
          <w:sz w:val="18"/>
          <w:szCs w:val="18"/>
          <w:lang w:val="it-IT" w:eastAsia="ja-JP"/>
        </w:rPr>
        <w:fldChar w:fldCharType="end"/>
      </w:r>
      <w:r w:rsidR="00E91EF1">
        <w:rPr>
          <w:rFonts w:ascii="Times New Roman" w:hAnsi="Times New Roman" w:cs="Times New Roman"/>
          <w:sz w:val="18"/>
          <w:szCs w:val="18"/>
          <w:lang w:val="it-IT" w:eastAsia="ja-JP"/>
        </w:rPr>
      </w:r>
      <w:r w:rsidR="00E91EF1">
        <w:rPr>
          <w:rFonts w:ascii="Times New Roman" w:hAnsi="Times New Roman" w:cs="Times New Roman"/>
          <w:sz w:val="18"/>
          <w:szCs w:val="18"/>
          <w:lang w:val="it-IT" w:eastAsia="ja-JP"/>
        </w:rPr>
        <w:fldChar w:fldCharType="separate"/>
      </w:r>
      <w:hyperlink w:anchor="_ENREF_317" w:tooltip="Stoykovich, 2005 #330" w:history="1">
        <w:r w:rsidR="00E91EF1" w:rsidRPr="00E91EF1">
          <w:rPr>
            <w:rFonts w:ascii="Times New Roman" w:hAnsi="Times New Roman" w:cs="Times New Roman"/>
            <w:noProof/>
            <w:sz w:val="18"/>
            <w:szCs w:val="18"/>
            <w:vertAlign w:val="superscript"/>
            <w:lang w:val="it-IT" w:eastAsia="ja-JP"/>
          </w:rPr>
          <w:t>317</w:t>
        </w:r>
      </w:hyperlink>
      <w:r w:rsidR="00E91EF1" w:rsidRPr="00E91EF1">
        <w:rPr>
          <w:rFonts w:ascii="Times New Roman" w:hAnsi="Times New Roman" w:cs="Times New Roman"/>
          <w:noProof/>
          <w:sz w:val="18"/>
          <w:szCs w:val="18"/>
          <w:vertAlign w:val="superscript"/>
          <w:lang w:val="it-IT" w:eastAsia="ja-JP"/>
        </w:rPr>
        <w:t xml:space="preserve">, </w:t>
      </w:r>
      <w:hyperlink w:anchor="_ENREF_318" w:tooltip="Ramirez-Hernandez, 2014 #329" w:history="1">
        <w:r w:rsidR="00E91EF1" w:rsidRPr="00E91EF1">
          <w:rPr>
            <w:rFonts w:ascii="Times New Roman" w:hAnsi="Times New Roman" w:cs="Times New Roman"/>
            <w:noProof/>
            <w:sz w:val="18"/>
            <w:szCs w:val="18"/>
            <w:vertAlign w:val="superscript"/>
            <w:lang w:val="it-IT" w:eastAsia="ja-JP"/>
          </w:rPr>
          <w:t>318</w:t>
        </w:r>
      </w:hyperlink>
      <w:r w:rsidR="00E91EF1">
        <w:rPr>
          <w:rFonts w:ascii="Times New Roman" w:hAnsi="Times New Roman" w:cs="Times New Roman"/>
          <w:sz w:val="18"/>
          <w:szCs w:val="18"/>
          <w:lang w:val="it-IT" w:eastAsia="ja-JP"/>
        </w:rPr>
        <w:fldChar w:fldCharType="end"/>
      </w:r>
      <w:r w:rsidR="00856CC0" w:rsidRPr="005B050E">
        <w:rPr>
          <w:rFonts w:ascii="Times New Roman" w:hAnsi="Times New Roman" w:cs="Times New Roman"/>
          <w:sz w:val="18"/>
          <w:szCs w:val="18"/>
          <w:lang w:val="it-IT" w:eastAsia="ja-JP"/>
        </w:rPr>
        <w:t xml:space="preserve"> </w:t>
      </w:r>
      <w:r w:rsidRPr="005B050E">
        <w:rPr>
          <w:rFonts w:ascii="Times New Roman" w:hAnsi="Times New Roman" w:cs="Times New Roman"/>
          <w:sz w:val="18"/>
          <w:szCs w:val="18"/>
          <w:lang w:val="it-IT" w:eastAsia="ja-JP"/>
        </w:rPr>
        <w:t xml:space="preserve">More </w:t>
      </w:r>
      <w:proofErr w:type="spellStart"/>
      <w:r w:rsidRPr="005B050E">
        <w:rPr>
          <w:rFonts w:ascii="Times New Roman" w:hAnsi="Times New Roman" w:cs="Times New Roman"/>
          <w:sz w:val="18"/>
          <w:szCs w:val="18"/>
          <w:lang w:val="it-IT" w:eastAsia="ja-JP"/>
        </w:rPr>
        <w:t>recently</w:t>
      </w:r>
      <w:proofErr w:type="spellEnd"/>
      <w:r w:rsidRPr="005B050E">
        <w:rPr>
          <w:rFonts w:ascii="Times New Roman" w:hAnsi="Times New Roman" w:cs="Times New Roman"/>
          <w:sz w:val="18"/>
          <w:szCs w:val="18"/>
          <w:lang w:val="it-IT" w:eastAsia="ja-JP"/>
        </w:rPr>
        <w:t xml:space="preserve">, </w:t>
      </w:r>
      <w:proofErr w:type="spellStart"/>
      <w:r w:rsidR="001608A8">
        <w:rPr>
          <w:rFonts w:ascii="Times New Roman" w:hAnsi="Times New Roman" w:cs="Times New Roman"/>
          <w:sz w:val="18"/>
          <w:szCs w:val="18"/>
          <w:lang w:val="it-IT" w:eastAsia="ja-JP"/>
        </w:rPr>
        <w:t>also</w:t>
      </w:r>
      <w:proofErr w:type="spellEnd"/>
      <w:r w:rsidRPr="005B050E">
        <w:rPr>
          <w:rFonts w:ascii="Times New Roman" w:hAnsi="Times New Roman" w:cs="Times New Roman"/>
          <w:sz w:val="18"/>
          <w:szCs w:val="18"/>
          <w:lang w:val="it-IT" w:eastAsia="ja-JP"/>
        </w:rPr>
        <w:t xml:space="preserve"> </w:t>
      </w:r>
      <w:proofErr w:type="spellStart"/>
      <w:r w:rsidRPr="005B050E">
        <w:rPr>
          <w:rFonts w:ascii="Times New Roman" w:hAnsi="Times New Roman" w:cs="Times New Roman"/>
          <w:sz w:val="18"/>
          <w:szCs w:val="18"/>
          <w:lang w:val="it-IT" w:eastAsia="ja-JP"/>
        </w:rPr>
        <w:t>Molecular</w:t>
      </w:r>
      <w:proofErr w:type="spellEnd"/>
      <w:r w:rsidRPr="005B050E">
        <w:rPr>
          <w:rFonts w:ascii="Times New Roman" w:hAnsi="Times New Roman" w:cs="Times New Roman"/>
          <w:sz w:val="18"/>
          <w:szCs w:val="18"/>
          <w:lang w:val="it-IT" w:eastAsia="ja-JP"/>
        </w:rPr>
        <w:t xml:space="preserve"> Dynamics </w:t>
      </w:r>
      <w:proofErr w:type="spellStart"/>
      <w:r w:rsidR="001608A8">
        <w:rPr>
          <w:rFonts w:ascii="Times New Roman" w:hAnsi="Times New Roman" w:cs="Times New Roman"/>
          <w:sz w:val="18"/>
          <w:szCs w:val="18"/>
          <w:lang w:val="it-IT" w:eastAsia="ja-JP"/>
        </w:rPr>
        <w:t>simulations</w:t>
      </w:r>
      <w:proofErr w:type="spellEnd"/>
      <w:r w:rsidRPr="005B050E">
        <w:rPr>
          <w:rFonts w:ascii="Times New Roman" w:hAnsi="Times New Roman" w:cs="Times New Roman"/>
          <w:sz w:val="18"/>
          <w:szCs w:val="18"/>
          <w:lang w:val="it-IT" w:eastAsia="ja-JP"/>
        </w:rPr>
        <w:t xml:space="preserve"> </w:t>
      </w:r>
      <w:proofErr w:type="spellStart"/>
      <w:r w:rsidR="001608A8">
        <w:rPr>
          <w:rFonts w:ascii="Times New Roman" w:hAnsi="Times New Roman" w:cs="Times New Roman"/>
          <w:sz w:val="18"/>
          <w:szCs w:val="18"/>
          <w:lang w:val="it-IT" w:eastAsia="ja-JP"/>
        </w:rPr>
        <w:t>have</w:t>
      </w:r>
      <w:proofErr w:type="spellEnd"/>
      <w:r w:rsidRPr="005B050E">
        <w:rPr>
          <w:rFonts w:ascii="Times New Roman" w:hAnsi="Times New Roman" w:cs="Times New Roman"/>
          <w:sz w:val="18"/>
          <w:szCs w:val="18"/>
          <w:lang w:val="it-IT" w:eastAsia="ja-JP"/>
        </w:rPr>
        <w:t xml:space="preserve"> </w:t>
      </w:r>
      <w:proofErr w:type="spellStart"/>
      <w:r w:rsidRPr="005B050E">
        <w:rPr>
          <w:rFonts w:ascii="Times New Roman" w:hAnsi="Times New Roman" w:cs="Times New Roman"/>
          <w:sz w:val="18"/>
          <w:szCs w:val="18"/>
          <w:lang w:val="it-IT" w:eastAsia="ja-JP"/>
        </w:rPr>
        <w:t>been</w:t>
      </w:r>
      <w:proofErr w:type="spellEnd"/>
      <w:r w:rsidRPr="005B050E">
        <w:rPr>
          <w:rFonts w:ascii="Times New Roman" w:hAnsi="Times New Roman" w:cs="Times New Roman"/>
          <w:sz w:val="18"/>
          <w:szCs w:val="18"/>
          <w:lang w:val="it-IT" w:eastAsia="ja-JP"/>
        </w:rPr>
        <w:t xml:space="preserve"> </w:t>
      </w:r>
      <w:proofErr w:type="spellStart"/>
      <w:r w:rsidRPr="005B050E">
        <w:rPr>
          <w:rFonts w:ascii="Times New Roman" w:hAnsi="Times New Roman" w:cs="Times New Roman"/>
          <w:sz w:val="18"/>
          <w:szCs w:val="18"/>
          <w:lang w:val="it-IT" w:eastAsia="ja-JP"/>
        </w:rPr>
        <w:t>combined</w:t>
      </w:r>
      <w:proofErr w:type="spellEnd"/>
      <w:r w:rsidRPr="005B050E">
        <w:rPr>
          <w:rFonts w:ascii="Times New Roman" w:hAnsi="Times New Roman" w:cs="Times New Roman"/>
          <w:sz w:val="18"/>
          <w:szCs w:val="18"/>
          <w:lang w:val="it-IT" w:eastAsia="ja-JP"/>
        </w:rPr>
        <w:t xml:space="preserve"> </w:t>
      </w:r>
      <w:r w:rsidR="00856CC0" w:rsidRPr="005B050E">
        <w:rPr>
          <w:rFonts w:ascii="Times New Roman" w:hAnsi="Times New Roman" w:cs="Times New Roman"/>
          <w:sz w:val="18"/>
          <w:szCs w:val="18"/>
          <w:lang w:val="it-IT" w:eastAsia="ja-JP"/>
        </w:rPr>
        <w:t>with self-</w:t>
      </w:r>
      <w:proofErr w:type="spellStart"/>
      <w:r w:rsidR="00856CC0" w:rsidRPr="005B050E">
        <w:rPr>
          <w:rFonts w:ascii="Times New Roman" w:hAnsi="Times New Roman" w:cs="Times New Roman"/>
          <w:sz w:val="18"/>
          <w:szCs w:val="18"/>
          <w:lang w:val="it-IT" w:eastAsia="ja-JP"/>
        </w:rPr>
        <w:t>consistent</w:t>
      </w:r>
      <w:proofErr w:type="spellEnd"/>
      <w:r w:rsidR="00856CC0" w:rsidRPr="005B050E">
        <w:rPr>
          <w:rFonts w:ascii="Times New Roman" w:hAnsi="Times New Roman" w:cs="Times New Roman"/>
          <w:sz w:val="18"/>
          <w:szCs w:val="18"/>
          <w:lang w:val="it-IT" w:eastAsia="ja-JP"/>
        </w:rPr>
        <w:t xml:space="preserve"> </w:t>
      </w:r>
      <w:proofErr w:type="spellStart"/>
      <w:r w:rsidR="00856CC0" w:rsidRPr="005B050E">
        <w:rPr>
          <w:rFonts w:ascii="Times New Roman" w:hAnsi="Times New Roman" w:cs="Times New Roman"/>
          <w:sz w:val="18"/>
          <w:szCs w:val="18"/>
          <w:lang w:val="it-IT" w:eastAsia="ja-JP"/>
        </w:rPr>
        <w:t>field</w:t>
      </w:r>
      <w:proofErr w:type="spellEnd"/>
      <w:r w:rsidRPr="005B050E">
        <w:rPr>
          <w:rFonts w:ascii="Times New Roman" w:hAnsi="Times New Roman" w:cs="Times New Roman"/>
          <w:sz w:val="18"/>
          <w:szCs w:val="18"/>
          <w:lang w:val="it-IT" w:eastAsia="ja-JP"/>
        </w:rPr>
        <w:t xml:space="preserve"> </w:t>
      </w:r>
      <w:proofErr w:type="spellStart"/>
      <w:r w:rsidRPr="005B050E">
        <w:rPr>
          <w:rFonts w:ascii="Times New Roman" w:hAnsi="Times New Roman" w:cs="Times New Roman"/>
          <w:sz w:val="18"/>
          <w:szCs w:val="18"/>
          <w:lang w:val="it-IT" w:eastAsia="ja-JP"/>
        </w:rPr>
        <w:t>description</w:t>
      </w:r>
      <w:proofErr w:type="spellEnd"/>
      <w:r w:rsidR="00856CC0" w:rsidRPr="005B050E">
        <w:rPr>
          <w:rFonts w:ascii="Times New Roman" w:hAnsi="Times New Roman" w:cs="Times New Roman"/>
          <w:sz w:val="18"/>
          <w:szCs w:val="18"/>
          <w:lang w:val="it-IT" w:eastAsia="ja-JP"/>
        </w:rPr>
        <w:t>.</w:t>
      </w:r>
      <w:r w:rsidR="00E91EF1">
        <w:rPr>
          <w:rFonts w:ascii="Times New Roman" w:hAnsi="Times New Roman" w:cs="Times New Roman"/>
          <w:sz w:val="18"/>
          <w:szCs w:val="18"/>
          <w:lang w:val="it-IT" w:eastAsia="ja-JP"/>
        </w:rPr>
        <w:fldChar w:fldCharType="begin">
          <w:fldData xml:space="preserve">PEVuZE5vdGU+PENpdGU+PEF1dGhvcj5NaWxhbm88L0F1dGhvcj48WWVhcj4yMDA5PC9ZZWFyPjxS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</w:fldData>
        </w:fldChar>
      </w:r>
      <w:r w:rsidR="00E91EF1">
        <w:rPr>
          <w:rFonts w:ascii="Times New Roman" w:hAnsi="Times New Roman" w:cs="Times New Roman"/>
          <w:sz w:val="18"/>
          <w:szCs w:val="18"/>
          <w:lang w:val="it-IT" w:eastAsia="ja-JP"/>
        </w:rPr>
        <w:instrText xml:space="preserve"> ADDIN EN.CITE </w:instrText>
      </w:r>
      <w:r w:rsidR="00E91EF1">
        <w:rPr>
          <w:rFonts w:ascii="Times New Roman" w:hAnsi="Times New Roman" w:cs="Times New Roman"/>
          <w:sz w:val="18"/>
          <w:szCs w:val="18"/>
          <w:lang w:val="it-IT" w:eastAsia="ja-JP"/>
        </w:rPr>
        <w:fldChar w:fldCharType="begin">
          <w:fldData xml:space="preserve">PEVuZE5vdGU+PENpdGU+PEF1dGhvcj5NaWxhbm88L0F1dGhvcj48WWVhcj4yMDA5PC9ZZWFyPjxS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</w:fldData>
        </w:fldChar>
      </w:r>
      <w:r w:rsidR="00E91EF1">
        <w:rPr>
          <w:rFonts w:ascii="Times New Roman" w:hAnsi="Times New Roman" w:cs="Times New Roman"/>
          <w:sz w:val="18"/>
          <w:szCs w:val="18"/>
          <w:lang w:val="it-IT" w:eastAsia="ja-JP"/>
        </w:rPr>
        <w:instrText xml:space="preserve"> ADDIN EN.CITE.DATA </w:instrText>
      </w:r>
      <w:r w:rsidR="00E91EF1">
        <w:rPr>
          <w:rFonts w:ascii="Times New Roman" w:hAnsi="Times New Roman" w:cs="Times New Roman"/>
          <w:sz w:val="18"/>
          <w:szCs w:val="18"/>
          <w:lang w:val="it-IT" w:eastAsia="ja-JP"/>
        </w:rPr>
      </w:r>
      <w:r w:rsidR="00E91EF1">
        <w:rPr>
          <w:rFonts w:ascii="Times New Roman" w:hAnsi="Times New Roman" w:cs="Times New Roman"/>
          <w:sz w:val="18"/>
          <w:szCs w:val="18"/>
          <w:lang w:val="it-IT" w:eastAsia="ja-JP"/>
        </w:rPr>
        <w:fldChar w:fldCharType="end"/>
      </w:r>
      <w:r w:rsidR="00E91EF1">
        <w:rPr>
          <w:rFonts w:ascii="Times New Roman" w:hAnsi="Times New Roman" w:cs="Times New Roman"/>
          <w:sz w:val="18"/>
          <w:szCs w:val="18"/>
          <w:lang w:val="it-IT" w:eastAsia="ja-JP"/>
        </w:rPr>
      </w:r>
      <w:r w:rsidR="00E91EF1">
        <w:rPr>
          <w:rFonts w:ascii="Times New Roman" w:hAnsi="Times New Roman" w:cs="Times New Roman"/>
          <w:sz w:val="18"/>
          <w:szCs w:val="18"/>
          <w:lang w:val="it-IT" w:eastAsia="ja-JP"/>
        </w:rPr>
        <w:fldChar w:fldCharType="separate"/>
      </w:r>
      <w:hyperlink w:anchor="_ENREF_319" w:tooltip="Milano, 2009 #331" w:history="1">
        <w:r w:rsidR="00E91EF1" w:rsidRPr="00E91EF1">
          <w:rPr>
            <w:rFonts w:ascii="Times New Roman" w:hAnsi="Times New Roman" w:cs="Times New Roman"/>
            <w:noProof/>
            <w:sz w:val="18"/>
            <w:szCs w:val="18"/>
            <w:vertAlign w:val="superscript"/>
            <w:lang w:val="it-IT" w:eastAsia="ja-JP"/>
          </w:rPr>
          <w:t>319</w:t>
        </w:r>
      </w:hyperlink>
      <w:r w:rsidR="00E91EF1" w:rsidRPr="00E91EF1">
        <w:rPr>
          <w:rFonts w:ascii="Times New Roman" w:hAnsi="Times New Roman" w:cs="Times New Roman"/>
          <w:noProof/>
          <w:sz w:val="18"/>
          <w:szCs w:val="18"/>
          <w:vertAlign w:val="superscript"/>
          <w:lang w:val="it-IT" w:eastAsia="ja-JP"/>
        </w:rPr>
        <w:t xml:space="preserve">, </w:t>
      </w:r>
      <w:hyperlink w:anchor="_ENREF_320" w:tooltip="Milano, 2010 #332" w:history="1">
        <w:r w:rsidR="00E91EF1" w:rsidRPr="00E91EF1">
          <w:rPr>
            <w:rFonts w:ascii="Times New Roman" w:hAnsi="Times New Roman" w:cs="Times New Roman"/>
            <w:noProof/>
            <w:sz w:val="18"/>
            <w:szCs w:val="18"/>
            <w:vertAlign w:val="superscript"/>
            <w:lang w:val="it-IT" w:eastAsia="ja-JP"/>
          </w:rPr>
          <w:t>320</w:t>
        </w:r>
      </w:hyperlink>
      <w:r w:rsidR="00E91EF1">
        <w:rPr>
          <w:rFonts w:ascii="Times New Roman" w:hAnsi="Times New Roman" w:cs="Times New Roman"/>
          <w:sz w:val="18"/>
          <w:szCs w:val="18"/>
          <w:lang w:val="it-IT" w:eastAsia="ja-JP"/>
        </w:rPr>
        <w:fldChar w:fldCharType="end"/>
      </w:r>
      <w:r w:rsidR="00856CC0" w:rsidRPr="005B050E">
        <w:rPr>
          <w:rFonts w:ascii="Times New Roman" w:hAnsi="Times New Roman" w:cs="Times New Roman"/>
          <w:sz w:val="18"/>
          <w:szCs w:val="18"/>
          <w:lang w:eastAsia="ja-JP"/>
        </w:rPr>
        <w:t xml:space="preserve"> </w:t>
      </w:r>
    </w:p>
    <w:p w14:paraId="47D1E0B7" w14:textId="2FC8396A" w:rsidR="00184D27" w:rsidRPr="005B050E" w:rsidRDefault="00184D27" w:rsidP="0032534E">
      <w:pPr>
        <w:spacing w:line="276" w:lineRule="auto"/>
        <w:jc w:val="both"/>
        <w:rPr>
          <w:rFonts w:ascii="Times New Roman" w:hAnsi="Times New Roman" w:cs="Times New Roman"/>
          <w:sz w:val="18"/>
          <w:szCs w:val="18"/>
          <w:lang w:eastAsia="ja-JP"/>
        </w:rPr>
      </w:pPr>
      <w:r w:rsidRPr="005B050E">
        <w:rPr>
          <w:rFonts w:ascii="Times New Roman" w:hAnsi="Times New Roman" w:cs="Times New Roman"/>
          <w:sz w:val="18"/>
          <w:szCs w:val="18"/>
          <w:lang w:eastAsia="ja-JP"/>
        </w:rPr>
        <w:t>The use of such models can be coupled straightforwardly with CG representation of lipids. In fact, CG reduces the number of different species present in the system, and thus facilitates the calibration of field responses for th</w:t>
      </w:r>
      <w:r w:rsidR="00744AEC" w:rsidRPr="005B050E">
        <w:rPr>
          <w:rFonts w:ascii="Times New Roman" w:hAnsi="Times New Roman" w:cs="Times New Roman"/>
          <w:sz w:val="18"/>
          <w:szCs w:val="18"/>
          <w:lang w:eastAsia="ja-JP"/>
        </w:rPr>
        <w:t>e different particles.</w:t>
      </w:r>
      <w:r w:rsidR="00E91EF1">
        <w:rPr>
          <w:rFonts w:ascii="Times New Roman" w:hAnsi="Times New Roman" w:cs="Times New Roman"/>
          <w:sz w:val="18"/>
          <w:szCs w:val="18"/>
          <w:lang w:eastAsia="ja-JP"/>
        </w:rPr>
        <w:fldChar w:fldCharType="begin">
          <w:fldData xml:space="preserve">PEVuZE5vdGU+PENpdGU+PEF1dGhvcj5EZSBOaWNvbGE8L0F1dGhvcj48WWVhcj4yMDExPC9ZZWFy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PEVuZE5vdGU+PENpdGU+PEF1dGhvcj5EZSBOaWNvbGE8L0F1dGhvcj48WWVhcj4yMDExPC9ZZWFy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hyperlink w:anchor="_ENREF_321" w:tooltip="De Nicola, 2011 #294" w:history="1">
        <w:r w:rsidR="00E91EF1" w:rsidRPr="00E91EF1">
          <w:rPr>
            <w:rFonts w:ascii="Times New Roman" w:hAnsi="Times New Roman" w:cs="Times New Roman"/>
            <w:noProof/>
            <w:sz w:val="18"/>
            <w:szCs w:val="18"/>
            <w:vertAlign w:val="superscript"/>
            <w:lang w:eastAsia="ja-JP"/>
          </w:rPr>
          <w:t>321</w:t>
        </w:r>
      </w:hyperlink>
      <w:r w:rsidR="00E91EF1" w:rsidRPr="00E91EF1">
        <w:rPr>
          <w:rFonts w:ascii="Times New Roman" w:hAnsi="Times New Roman" w:cs="Times New Roman"/>
          <w:noProof/>
          <w:sz w:val="18"/>
          <w:szCs w:val="18"/>
          <w:vertAlign w:val="superscript"/>
          <w:lang w:eastAsia="ja-JP"/>
        </w:rPr>
        <w:t xml:space="preserve">, </w:t>
      </w:r>
      <w:hyperlink w:anchor="_ENREF_322" w:tooltip="De Nicola, 2014 #334" w:history="1">
        <w:r w:rsidR="00E91EF1" w:rsidRPr="00E91EF1">
          <w:rPr>
            <w:rFonts w:ascii="Times New Roman" w:hAnsi="Times New Roman" w:cs="Times New Roman"/>
            <w:noProof/>
            <w:sz w:val="18"/>
            <w:szCs w:val="18"/>
            <w:vertAlign w:val="superscript"/>
            <w:lang w:eastAsia="ja-JP"/>
          </w:rPr>
          <w:t>322</w:t>
        </w:r>
      </w:hyperlink>
      <w:r w:rsidR="00E91EF1">
        <w:rPr>
          <w:rFonts w:ascii="Times New Roman" w:hAnsi="Times New Roman" w:cs="Times New Roman"/>
          <w:sz w:val="18"/>
          <w:szCs w:val="18"/>
          <w:lang w:eastAsia="ja-JP"/>
        </w:rPr>
        <w:fldChar w:fldCharType="end"/>
      </w:r>
      <w:r w:rsidRPr="005B050E">
        <w:rPr>
          <w:rFonts w:ascii="Times New Roman" w:hAnsi="Times New Roman" w:cs="Times New Roman"/>
          <w:sz w:val="18"/>
          <w:szCs w:val="18"/>
          <w:lang w:eastAsia="ja-JP"/>
        </w:rPr>
        <w:t xml:space="preserve"> </w:t>
      </w:r>
      <w:proofErr w:type="gramStart"/>
      <w:r w:rsidRPr="005B050E">
        <w:rPr>
          <w:rFonts w:ascii="Times New Roman" w:hAnsi="Times New Roman" w:cs="Times New Roman"/>
          <w:sz w:val="18"/>
          <w:szCs w:val="18"/>
          <w:lang w:eastAsia="ja-JP"/>
        </w:rPr>
        <w:t>Both</w:t>
      </w:r>
      <w:proofErr w:type="gramEnd"/>
      <w:r w:rsidRPr="005B050E">
        <w:rPr>
          <w:rFonts w:ascii="Times New Roman" w:hAnsi="Times New Roman" w:cs="Times New Roman"/>
          <w:sz w:val="18"/>
          <w:szCs w:val="18"/>
          <w:lang w:eastAsia="ja-JP"/>
        </w:rPr>
        <w:t xml:space="preserve"> lamellar and non lamellar (including reverse micelle and </w:t>
      </w:r>
      <w:proofErr w:type="spellStart"/>
      <w:r w:rsidRPr="005B050E">
        <w:rPr>
          <w:rFonts w:ascii="Times New Roman" w:hAnsi="Times New Roman" w:cs="Times New Roman"/>
          <w:sz w:val="18"/>
          <w:szCs w:val="18"/>
          <w:lang w:eastAsia="ja-JP"/>
        </w:rPr>
        <w:t>micellar</w:t>
      </w:r>
      <w:proofErr w:type="spellEnd"/>
      <w:r w:rsidRPr="005B050E">
        <w:rPr>
          <w:rFonts w:ascii="Times New Roman" w:hAnsi="Times New Roman" w:cs="Times New Roman"/>
          <w:sz w:val="18"/>
          <w:szCs w:val="18"/>
          <w:lang w:eastAsia="ja-JP"/>
        </w:rPr>
        <w:t xml:space="preserve"> phases) phases are well reproduced with these models with</w:t>
      </w:r>
      <w:r w:rsidR="00744AEC" w:rsidRPr="005B050E">
        <w:rPr>
          <w:rFonts w:ascii="Times New Roman" w:hAnsi="Times New Roman" w:cs="Times New Roman"/>
          <w:sz w:val="18"/>
          <w:szCs w:val="18"/>
          <w:lang w:eastAsia="ja-JP"/>
        </w:rPr>
        <w:t>out any geometrical assumptions.</w:t>
      </w:r>
    </w:p>
    <w:p w14:paraId="3372B813" w14:textId="1D62AA65" w:rsidR="00184D27" w:rsidRPr="005B050E" w:rsidRDefault="00184D27" w:rsidP="0032534E">
      <w:pPr>
        <w:spacing w:line="276" w:lineRule="auto"/>
        <w:jc w:val="both"/>
        <w:rPr>
          <w:rFonts w:ascii="Times New Roman" w:hAnsi="Times New Roman" w:cs="Times New Roman"/>
          <w:sz w:val="18"/>
          <w:szCs w:val="18"/>
          <w:lang w:eastAsia="ja-JP"/>
        </w:rPr>
      </w:pPr>
      <w:r w:rsidRPr="005B050E">
        <w:rPr>
          <w:rFonts w:ascii="Times New Roman" w:hAnsi="Times New Roman" w:cs="Times New Roman"/>
          <w:sz w:val="18"/>
          <w:szCs w:val="18"/>
          <w:lang w:eastAsia="ja-JP"/>
        </w:rPr>
        <w:t>The computational efficiency of this approach allows at the same time models with a resolution close to atomistic and simulations on very large length and timescales.</w:t>
      </w:r>
      <w:hyperlink w:anchor="_ENREF_323" w:tooltip="Zhao, 2012 #333" w:history="1">
        <w:r w:rsidR="00E91EF1">
          <w:rPr>
            <w:rFonts w:ascii="Times New Roman" w:hAnsi="Times New Roman" w:cs="Times New Roman"/>
            <w:sz w:val="18"/>
            <w:szCs w:val="18"/>
            <w:lang w:eastAsia="ja-JP"/>
          </w:rPr>
          <w:fldChar w:fldCharType="begin">
            <w:fldData xml:space="preserve">PEVuZE5vdGU+PENpdGU+PEF1dGhvcj5aaGFvPC9BdXRob3I+PFllYXI+MjAxMjwvWWVhcj48UmVj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cGVyaW9kaWNhbD48cGFnZXM+ODY4LTg4MDwvcGFnZXM+PHZvbHVtZT4zMzwvdm9sdW1lPjxudW1i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PEVuZE5vdGU+PENpdGU+PEF1dGhvcj5aaGFvPC9BdXRob3I+PFllYXI+MjAxMjwvWWVhcj48UmVj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cGVyaW9kaWNhbD48cGFnZXM+ODY4LTg4MDwvcGFnZXM+PHZvbHVtZT4zMzwvdm9sdW1lPjxudW1i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323</w:t>
        </w:r>
        <w:r w:rsidR="00E91EF1">
          <w:rPr>
            <w:rFonts w:ascii="Times New Roman" w:hAnsi="Times New Roman" w:cs="Times New Roman"/>
            <w:sz w:val="18"/>
            <w:szCs w:val="18"/>
            <w:lang w:eastAsia="ja-JP"/>
          </w:rPr>
          <w:fldChar w:fldCharType="end"/>
        </w:r>
      </w:hyperlink>
      <w:r w:rsidRPr="005B050E">
        <w:rPr>
          <w:rFonts w:ascii="Times New Roman" w:hAnsi="Times New Roman" w:cs="Times New Roman"/>
          <w:sz w:val="18"/>
          <w:szCs w:val="18"/>
          <w:lang w:eastAsia="ja-JP"/>
        </w:rPr>
        <w:t xml:space="preserve"> </w:t>
      </w:r>
      <w:r w:rsidR="00744AEC" w:rsidRPr="005B050E">
        <w:rPr>
          <w:rFonts w:ascii="Times New Roman" w:hAnsi="Times New Roman" w:cs="Times New Roman"/>
          <w:sz w:val="18"/>
          <w:szCs w:val="18"/>
          <w:lang w:eastAsia="ja-JP"/>
        </w:rPr>
        <w:t>F</w:t>
      </w:r>
      <w:r w:rsidRPr="005B050E">
        <w:rPr>
          <w:rFonts w:ascii="Times New Roman" w:hAnsi="Times New Roman" w:cs="Times New Roman"/>
          <w:sz w:val="18"/>
          <w:szCs w:val="18"/>
          <w:lang w:eastAsia="ja-JP"/>
        </w:rPr>
        <w:t xml:space="preserve">or example, </w:t>
      </w:r>
      <w:r w:rsidR="00744AEC" w:rsidRPr="005B050E">
        <w:rPr>
          <w:rFonts w:ascii="Times New Roman" w:hAnsi="Times New Roman" w:cs="Times New Roman"/>
          <w:sz w:val="18"/>
          <w:szCs w:val="18"/>
          <w:lang w:eastAsia="ja-JP"/>
        </w:rPr>
        <w:t xml:space="preserve">these models </w:t>
      </w:r>
      <w:r w:rsidRPr="005B050E">
        <w:rPr>
          <w:rFonts w:ascii="Times New Roman" w:hAnsi="Times New Roman" w:cs="Times New Roman"/>
          <w:sz w:val="18"/>
          <w:szCs w:val="18"/>
          <w:lang w:eastAsia="ja-JP"/>
        </w:rPr>
        <w:t xml:space="preserve">have been applied to study the interaction and the dynamical exchange of block copolymer chains between a spherical micelle (functioning as drug </w:t>
      </w:r>
      <w:proofErr w:type="spellStart"/>
      <w:r w:rsidRPr="005B050E">
        <w:rPr>
          <w:rFonts w:ascii="Times New Roman" w:hAnsi="Times New Roman" w:cs="Times New Roman"/>
          <w:sz w:val="18"/>
          <w:szCs w:val="18"/>
          <w:lang w:eastAsia="ja-JP"/>
        </w:rPr>
        <w:t>nanocarrier</w:t>
      </w:r>
      <w:proofErr w:type="spellEnd"/>
      <w:r w:rsidRPr="005B050E">
        <w:rPr>
          <w:rFonts w:ascii="Times New Roman" w:hAnsi="Times New Roman" w:cs="Times New Roman"/>
          <w:sz w:val="18"/>
          <w:szCs w:val="18"/>
          <w:lang w:eastAsia="ja-JP"/>
        </w:rPr>
        <w:t>) and a lipid bilayer (as model of cell surface) also in the presence of drug molecules (</w:t>
      </w:r>
      <w:proofErr w:type="spellStart"/>
      <w:r w:rsidRPr="005B050E">
        <w:rPr>
          <w:rFonts w:ascii="Times New Roman" w:hAnsi="Times New Roman" w:cs="Times New Roman"/>
          <w:sz w:val="18"/>
          <w:szCs w:val="18"/>
          <w:lang w:eastAsia="ja-JP"/>
        </w:rPr>
        <w:t>iboprufene</w:t>
      </w:r>
      <w:proofErr w:type="spellEnd"/>
      <w:r w:rsidRPr="005B050E">
        <w:rPr>
          <w:rFonts w:ascii="Times New Roman" w:hAnsi="Times New Roman" w:cs="Times New Roman"/>
          <w:sz w:val="18"/>
          <w:szCs w:val="18"/>
          <w:lang w:eastAsia="ja-JP"/>
        </w:rPr>
        <w:t>) in the micelle core.</w:t>
      </w:r>
      <w:r w:rsidR="00D421A1" w:rsidRPr="005B050E">
        <w:rPr>
          <w:rFonts w:ascii="Times New Roman" w:hAnsi="Times New Roman" w:cs="Times New Roman"/>
          <w:sz w:val="18"/>
          <w:szCs w:val="18"/>
          <w:lang w:eastAsia="ja-JP"/>
        </w:rPr>
        <w:t xml:space="preserve"> Simulations of 12</w:t>
      </w:r>
      <w:r w:rsidR="00744AEC" w:rsidRPr="005B050E">
        <w:rPr>
          <w:rFonts w:ascii="Times New Roman" w:hAnsi="Times New Roman" w:cs="Times New Roman"/>
          <w:sz w:val="18"/>
          <w:szCs w:val="18"/>
          <w:lang w:eastAsia="ja-JP"/>
        </w:rPr>
        <w:t xml:space="preserve"> </w:t>
      </w:r>
      <w:r w:rsidR="00D421A1" w:rsidRPr="005B050E">
        <w:rPr>
          <w:rFonts w:ascii="Times New Roman" w:hAnsi="Times New Roman" w:cs="Times New Roman"/>
          <w:sz w:val="18"/>
          <w:szCs w:val="18"/>
          <w:lang w:eastAsia="ja-JP"/>
        </w:rPr>
        <w:t xml:space="preserve">nm large micelles with membrane bilayers over several microseconds of simulations </w:t>
      </w:r>
      <w:r w:rsidR="00744AEC" w:rsidRPr="005B050E">
        <w:rPr>
          <w:rFonts w:ascii="Times New Roman" w:hAnsi="Times New Roman" w:cs="Times New Roman"/>
          <w:sz w:val="18"/>
          <w:szCs w:val="18"/>
          <w:lang w:eastAsia="ja-JP"/>
        </w:rPr>
        <w:t>could</w:t>
      </w:r>
      <w:r w:rsidR="00D421A1" w:rsidRPr="005B050E">
        <w:rPr>
          <w:rFonts w:ascii="Times New Roman" w:hAnsi="Times New Roman" w:cs="Times New Roman"/>
          <w:sz w:val="18"/>
          <w:szCs w:val="18"/>
          <w:lang w:eastAsia="ja-JP"/>
        </w:rPr>
        <w:t xml:space="preserve"> be achi</w:t>
      </w:r>
      <w:r w:rsidR="00744AEC" w:rsidRPr="005B050E">
        <w:rPr>
          <w:rFonts w:ascii="Times New Roman" w:hAnsi="Times New Roman" w:cs="Times New Roman"/>
          <w:sz w:val="18"/>
          <w:szCs w:val="18"/>
          <w:lang w:eastAsia="ja-JP"/>
        </w:rPr>
        <w:t>eved on home-cluster facilities.</w:t>
      </w:r>
      <w:hyperlink w:anchor="_ENREF_324" w:tooltip="De Nicola, 2014 #335" w:history="1">
        <w:r w:rsidR="00E91EF1">
          <w:rPr>
            <w:rFonts w:ascii="Times New Roman" w:hAnsi="Times New Roman" w:cs="Times New Roman"/>
            <w:sz w:val="18"/>
            <w:szCs w:val="18"/>
            <w:lang w:eastAsia="ja-JP"/>
          </w:rPr>
          <w:fldChar w:fldCharType="begin">
            <w:fldData xml:space="preserve">PEVuZE5vdGU+PENpdGU+PEF1dGhvcj5EZSBOaWNvbGE8L0F1dGhvcj48WWVhcj4yMDE0PC9ZZWFy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PEVuZE5vdGU+PENpdGU+PEF1dGhvcj5EZSBOaWNvbGE8L0F1dGhvcj48WWVhcj4yMDE0PC9ZZWFy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324</w:t>
        </w:r>
        <w:r w:rsidR="00E91EF1">
          <w:rPr>
            <w:rFonts w:ascii="Times New Roman" w:hAnsi="Times New Roman" w:cs="Times New Roman"/>
            <w:sz w:val="18"/>
            <w:szCs w:val="18"/>
            <w:lang w:eastAsia="ja-JP"/>
          </w:rPr>
          <w:fldChar w:fldCharType="end"/>
        </w:r>
      </w:hyperlink>
    </w:p>
    <w:p w14:paraId="3AC82B79" w14:textId="77777777" w:rsidR="00D421A1" w:rsidRPr="005B050E" w:rsidRDefault="00D421A1" w:rsidP="0032534E">
      <w:pPr>
        <w:spacing w:line="276" w:lineRule="auto"/>
        <w:jc w:val="both"/>
        <w:rPr>
          <w:rFonts w:ascii="Times New Roman" w:hAnsi="Times New Roman" w:cs="Times New Roman"/>
          <w:sz w:val="18"/>
          <w:szCs w:val="18"/>
          <w:lang w:eastAsia="ja-JP"/>
        </w:rPr>
      </w:pPr>
    </w:p>
    <w:p w14:paraId="1AA6D456" w14:textId="022252A3" w:rsidR="00F14479" w:rsidRPr="00D421A1" w:rsidRDefault="00744AEC" w:rsidP="0032534E">
      <w:pPr>
        <w:spacing w:line="276" w:lineRule="auto"/>
        <w:jc w:val="both"/>
        <w:rPr>
          <w:rFonts w:ascii="Times New Roman" w:hAnsi="Times New Roman" w:cs="Times New Roman"/>
          <w:sz w:val="18"/>
          <w:szCs w:val="18"/>
          <w:lang w:eastAsia="ja-JP"/>
        </w:rPr>
      </w:pPr>
      <w:r w:rsidRPr="005B050E">
        <w:rPr>
          <w:rFonts w:ascii="Times New Roman" w:hAnsi="Times New Roman" w:cs="Times New Roman"/>
          <w:sz w:val="18"/>
          <w:szCs w:val="18"/>
          <w:lang w:eastAsia="ja-JP"/>
        </w:rPr>
        <w:t>Due to their computational efficiency, particle-field approaches are gaining popularity in the field</w:t>
      </w:r>
      <w:r w:rsidR="005B050E" w:rsidRPr="005B050E">
        <w:rPr>
          <w:rFonts w:ascii="Times New Roman" w:hAnsi="Times New Roman" w:cs="Times New Roman"/>
          <w:sz w:val="18"/>
          <w:szCs w:val="18"/>
          <w:lang w:eastAsia="ja-JP"/>
        </w:rPr>
        <w:t>.</w:t>
      </w:r>
      <w:hyperlink w:anchor="_ENREF_312" w:tooltip="Khalatur, 2012 #347" w:history="1">
        <w:r w:rsidR="00E91EF1">
          <w:rPr>
            <w:rFonts w:ascii="Times New Roman" w:hAnsi="Times New Roman" w:cs="Times New Roman"/>
            <w:sz w:val="18"/>
            <w:szCs w:val="18"/>
            <w:lang w:eastAsia="ja-JP"/>
          </w:rPr>
          <w:fldChar w:fldCharType="begin">
            <w:fldData xml:space="preserve">PEVuZE5vdGU+PENpdGU+PEF1dGhvcj5LaGFsYXR1cjwvQXV0aG9yPjxZZWFyPjIwMTI8L1llYXI+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PEVuZE5vdGU+PENpdGU+PEF1dGhvcj5LaGFsYXR1cjwvQXV0aG9yPjxZZWFyPjIwMTI8L1llYXI+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312-314</w:t>
        </w:r>
        <w:r w:rsidR="00E91EF1">
          <w:rPr>
            <w:rFonts w:ascii="Times New Roman" w:hAnsi="Times New Roman" w:cs="Times New Roman"/>
            <w:sz w:val="18"/>
            <w:szCs w:val="18"/>
            <w:lang w:eastAsia="ja-JP"/>
          </w:rPr>
          <w:fldChar w:fldCharType="end"/>
        </w:r>
      </w:hyperlink>
      <w:r w:rsidR="005B050E" w:rsidRPr="005B050E">
        <w:rPr>
          <w:rFonts w:ascii="Times New Roman" w:hAnsi="Times New Roman" w:cs="Times New Roman"/>
          <w:sz w:val="18"/>
          <w:szCs w:val="18"/>
          <w:lang w:eastAsia="ja-JP"/>
        </w:rPr>
        <w:t xml:space="preserve"> </w:t>
      </w:r>
      <w:r w:rsidR="00F14479" w:rsidRPr="005B050E">
        <w:rPr>
          <w:rFonts w:ascii="Times New Roman" w:hAnsi="Times New Roman" w:cs="Times New Roman"/>
          <w:sz w:val="18"/>
          <w:szCs w:val="18"/>
          <w:lang w:eastAsia="ja-JP"/>
        </w:rPr>
        <w:t>Hybrid models can be more generally used with respect to pure field models and much less assumptions need to be adopted. Several CG models u</w:t>
      </w:r>
      <w:r w:rsidRPr="005B050E">
        <w:rPr>
          <w:rFonts w:ascii="Times New Roman" w:hAnsi="Times New Roman" w:cs="Times New Roman"/>
          <w:sz w:val="18"/>
          <w:szCs w:val="18"/>
          <w:lang w:eastAsia="ja-JP"/>
        </w:rPr>
        <w:t>sing this hybrid representations</w:t>
      </w:r>
      <w:r>
        <w:rPr>
          <w:rFonts w:ascii="Times New Roman" w:hAnsi="Times New Roman" w:cs="Times New Roman"/>
          <w:sz w:val="18"/>
          <w:szCs w:val="18"/>
          <w:lang w:eastAsia="ja-JP"/>
        </w:rPr>
        <w:t xml:space="preserve"> for </w:t>
      </w:r>
      <w:r w:rsidR="00F14479" w:rsidRPr="00D421A1">
        <w:rPr>
          <w:rFonts w:ascii="Times New Roman" w:hAnsi="Times New Roman" w:cs="Times New Roman"/>
          <w:sz w:val="18"/>
          <w:szCs w:val="18"/>
          <w:lang w:eastAsia="ja-JP"/>
        </w:rPr>
        <w:t>biocompatible polymers,</w:t>
      </w:r>
      <w:hyperlink w:anchor="_ENREF_325" w:tooltip="De Nicola, 2013 #336" w:history="1">
        <w:r w:rsidR="00E91EF1">
          <w:rPr>
            <w:rFonts w:ascii="Times New Roman" w:hAnsi="Times New Roman" w:cs="Times New Roman"/>
            <w:sz w:val="18"/>
            <w:szCs w:val="18"/>
            <w:lang w:eastAsia="ja-JP"/>
          </w:rPr>
          <w:fldChar w:fldCharType="begin">
            <w:fldData xml:space="preserve">PEVuZE5vdGU+PENpdGU+PEF1dGhvcj5EZSBOaWNvbGE8L0F1dGhvcj48WWVhcj4yMDEzPC9ZZWFy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PEVuZE5vdGU+PENpdGU+PEF1dGhvcj5EZSBOaWNvbGE8L0F1dGhvcj48WWVhcj4yMDEzPC9ZZWFy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325</w:t>
        </w:r>
        <w:r w:rsidR="00E91EF1">
          <w:rPr>
            <w:rFonts w:ascii="Times New Roman" w:hAnsi="Times New Roman" w:cs="Times New Roman"/>
            <w:sz w:val="18"/>
            <w:szCs w:val="18"/>
            <w:lang w:eastAsia="ja-JP"/>
          </w:rPr>
          <w:fldChar w:fldCharType="end"/>
        </w:r>
      </w:hyperlink>
      <w:r w:rsidR="00F14479" w:rsidRPr="00D421A1">
        <w:rPr>
          <w:rFonts w:ascii="Times New Roman" w:hAnsi="Times New Roman" w:cs="Times New Roman"/>
          <w:sz w:val="18"/>
          <w:szCs w:val="18"/>
          <w:lang w:eastAsia="ja-JP"/>
        </w:rPr>
        <w:t xml:space="preserve"> </w:t>
      </w:r>
      <w:proofErr w:type="spellStart"/>
      <w:r w:rsidR="00F14479" w:rsidRPr="00D421A1">
        <w:rPr>
          <w:rFonts w:ascii="Times New Roman" w:hAnsi="Times New Roman" w:cs="Times New Roman"/>
          <w:sz w:val="18"/>
          <w:szCs w:val="18"/>
          <w:lang w:eastAsia="ja-JP"/>
        </w:rPr>
        <w:t>biomembranes</w:t>
      </w:r>
      <w:proofErr w:type="spellEnd"/>
      <w:r w:rsidR="00E91EF1">
        <w:rPr>
          <w:rFonts w:ascii="Times New Roman" w:hAnsi="Times New Roman" w:cs="Times New Roman"/>
          <w:sz w:val="18"/>
          <w:szCs w:val="18"/>
          <w:lang w:eastAsia="ja-JP"/>
        </w:rPr>
        <w:fldChar w:fldCharType="begin">
          <w:fldData xml:space="preserve">PEVuZE5vdGU+PENpdGU+PEF1dGhvcj5EZSBOaWNvbGE8L0F1dGhvcj48WWVhcj4yMDExPC9ZZWFy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PEVuZE5vdGU+PENpdGU+PEF1dGhvcj5EZSBOaWNvbGE8L0F1dGhvcj48WWVhcj4yMDExPC9ZZWFy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hyperlink w:anchor="_ENREF_314" w:tooltip="Milano, 2013 #295" w:history="1">
        <w:r w:rsidR="00E91EF1" w:rsidRPr="00E91EF1">
          <w:rPr>
            <w:rFonts w:ascii="Times New Roman" w:hAnsi="Times New Roman" w:cs="Times New Roman"/>
            <w:noProof/>
            <w:sz w:val="18"/>
            <w:szCs w:val="18"/>
            <w:vertAlign w:val="superscript"/>
            <w:lang w:eastAsia="ja-JP"/>
          </w:rPr>
          <w:t>314</w:t>
        </w:r>
      </w:hyperlink>
      <w:r w:rsidR="00E91EF1" w:rsidRPr="00E91EF1">
        <w:rPr>
          <w:rFonts w:ascii="Times New Roman" w:hAnsi="Times New Roman" w:cs="Times New Roman"/>
          <w:noProof/>
          <w:sz w:val="18"/>
          <w:szCs w:val="18"/>
          <w:vertAlign w:val="superscript"/>
          <w:lang w:eastAsia="ja-JP"/>
        </w:rPr>
        <w:t xml:space="preserve">, </w:t>
      </w:r>
      <w:hyperlink w:anchor="_ENREF_321" w:tooltip="De Nicola, 2011 #294" w:history="1">
        <w:r w:rsidR="00E91EF1" w:rsidRPr="00E91EF1">
          <w:rPr>
            <w:rFonts w:ascii="Times New Roman" w:hAnsi="Times New Roman" w:cs="Times New Roman"/>
            <w:noProof/>
            <w:sz w:val="18"/>
            <w:szCs w:val="18"/>
            <w:vertAlign w:val="superscript"/>
            <w:lang w:eastAsia="ja-JP"/>
          </w:rPr>
          <w:t>321</w:t>
        </w:r>
      </w:hyperlink>
      <w:r w:rsidR="00E91EF1" w:rsidRPr="00E91EF1">
        <w:rPr>
          <w:rFonts w:ascii="Times New Roman" w:hAnsi="Times New Roman" w:cs="Times New Roman"/>
          <w:noProof/>
          <w:sz w:val="18"/>
          <w:szCs w:val="18"/>
          <w:vertAlign w:val="superscript"/>
          <w:lang w:eastAsia="ja-JP"/>
        </w:rPr>
        <w:t xml:space="preserve">, </w:t>
      </w:r>
      <w:hyperlink w:anchor="_ENREF_322" w:tooltip="De Nicola, 2014 #334" w:history="1">
        <w:r w:rsidR="00E91EF1" w:rsidRPr="00E91EF1">
          <w:rPr>
            <w:rFonts w:ascii="Times New Roman" w:hAnsi="Times New Roman" w:cs="Times New Roman"/>
            <w:noProof/>
            <w:sz w:val="18"/>
            <w:szCs w:val="18"/>
            <w:vertAlign w:val="superscript"/>
            <w:lang w:eastAsia="ja-JP"/>
          </w:rPr>
          <w:t>322</w:t>
        </w:r>
      </w:hyperlink>
      <w:r w:rsidR="00E91EF1" w:rsidRPr="00E91EF1">
        <w:rPr>
          <w:rFonts w:ascii="Times New Roman" w:hAnsi="Times New Roman" w:cs="Times New Roman"/>
          <w:noProof/>
          <w:sz w:val="18"/>
          <w:szCs w:val="18"/>
          <w:vertAlign w:val="superscript"/>
          <w:lang w:eastAsia="ja-JP"/>
        </w:rPr>
        <w:t xml:space="preserve">, </w:t>
      </w:r>
      <w:hyperlink w:anchor="_ENREF_325" w:tooltip="De Nicola, 2013 #336" w:history="1">
        <w:r w:rsidR="00E91EF1" w:rsidRPr="00E91EF1">
          <w:rPr>
            <w:rFonts w:ascii="Times New Roman" w:hAnsi="Times New Roman" w:cs="Times New Roman"/>
            <w:noProof/>
            <w:sz w:val="18"/>
            <w:szCs w:val="18"/>
            <w:vertAlign w:val="superscript"/>
            <w:lang w:eastAsia="ja-JP"/>
          </w:rPr>
          <w:t>325</w:t>
        </w:r>
      </w:hyperlink>
      <w:r w:rsidR="00E91EF1" w:rsidRPr="00E91EF1">
        <w:rPr>
          <w:rFonts w:ascii="Times New Roman" w:hAnsi="Times New Roman" w:cs="Times New Roman"/>
          <w:noProof/>
          <w:sz w:val="18"/>
          <w:szCs w:val="18"/>
          <w:vertAlign w:val="superscript"/>
          <w:lang w:eastAsia="ja-JP"/>
        </w:rPr>
        <w:t xml:space="preserve">, </w:t>
      </w:r>
      <w:hyperlink w:anchor="_ENREF_326" w:tooltip="De Nicola, 2012 #337" w:history="1">
        <w:r w:rsidR="00E91EF1" w:rsidRPr="00E91EF1">
          <w:rPr>
            <w:rFonts w:ascii="Times New Roman" w:hAnsi="Times New Roman" w:cs="Times New Roman"/>
            <w:noProof/>
            <w:sz w:val="18"/>
            <w:szCs w:val="18"/>
            <w:vertAlign w:val="superscript"/>
            <w:lang w:eastAsia="ja-JP"/>
          </w:rPr>
          <w:t>326</w:t>
        </w:r>
      </w:hyperlink>
      <w:r w:rsidR="00E91EF1">
        <w:rPr>
          <w:rFonts w:ascii="Times New Roman" w:hAnsi="Times New Roman" w:cs="Times New Roman"/>
          <w:sz w:val="18"/>
          <w:szCs w:val="18"/>
          <w:lang w:eastAsia="ja-JP"/>
        </w:rPr>
        <w:fldChar w:fldCharType="end"/>
      </w:r>
      <w:r w:rsidR="005B712C">
        <w:rPr>
          <w:rFonts w:ascii="Times New Roman" w:hAnsi="Times New Roman" w:cs="Times New Roman"/>
          <w:sz w:val="18"/>
          <w:szCs w:val="18"/>
          <w:lang w:eastAsia="ja-JP"/>
        </w:rPr>
        <w:t xml:space="preserve">, </w:t>
      </w:r>
      <w:proofErr w:type="spellStart"/>
      <w:r w:rsidR="00F14479" w:rsidRPr="00D421A1">
        <w:rPr>
          <w:rFonts w:ascii="Times New Roman" w:hAnsi="Times New Roman" w:cs="Times New Roman"/>
          <w:sz w:val="18"/>
          <w:szCs w:val="18"/>
          <w:lang w:eastAsia="ja-JP"/>
        </w:rPr>
        <w:t>vescicles</w:t>
      </w:r>
      <w:proofErr w:type="spellEnd"/>
      <w:r w:rsidR="00E91EF1">
        <w:rPr>
          <w:rFonts w:ascii="Times New Roman" w:hAnsi="Times New Roman" w:cs="Times New Roman"/>
          <w:sz w:val="18"/>
          <w:szCs w:val="18"/>
          <w:lang w:eastAsia="ja-JP"/>
        </w:rPr>
        <w:fldChar w:fldCharType="begin"/>
      </w:r>
      <w:r w:rsidR="00E91EF1">
        <w:rPr>
          <w:rFonts w:ascii="Times New Roman" w:hAnsi="Times New Roman" w:cs="Times New Roman"/>
          <w:sz w:val="18"/>
          <w:szCs w:val="18"/>
          <w:lang w:eastAsia="ja-JP"/>
        </w:rPr>
        <w:instrText xml:space="preserve"> HYPERLINK \l "_ENREF_327" \o "Sevink, 2013 #338" </w:instrText>
      </w:r>
      <w:r w:rsidR="00E91EF1">
        <w:rPr>
          <w:rFonts w:ascii="Times New Roman" w:hAnsi="Times New Roman" w:cs="Times New Roman"/>
          <w:sz w:val="18"/>
          <w:szCs w:val="18"/>
          <w:lang w:eastAsia="ja-JP"/>
        </w:rPr>
        <w:fldChar w:fldCharType="separate"/>
      </w:r>
      <w:r w:rsidR="00E91EF1">
        <w:rPr>
          <w:rFonts w:ascii="Times New Roman" w:hAnsi="Times New Roman" w:cs="Times New Roman"/>
          <w:sz w:val="18"/>
          <w:szCs w:val="18"/>
          <w:lang w:eastAsia="ja-JP"/>
        </w:rPr>
        <w:fldChar w:fldCharType="begin"/>
      </w:r>
      <w:r w:rsidR="00E91EF1">
        <w:rPr>
          <w:rFonts w:ascii="Times New Roman" w:hAnsi="Times New Roman" w:cs="Times New Roman"/>
          <w:sz w:val="18"/>
          <w:szCs w:val="18"/>
          <w:lang w:eastAsia="ja-JP"/>
        </w:rPr>
        <w:instrText xml:space="preserve"> ADDIN EN.CITE &lt;EndNote&gt;&lt;Cite&gt;&lt;Author&gt;Sevink&lt;/Author&gt;&lt;Year&gt;2013&lt;/Year&gt;&lt;RecNum&gt;338&lt;/RecNum&gt;&lt;DisplayText&gt;&lt;style face="superscript"&gt;327&lt;/style&gt;&lt;/DisplayText&gt;&lt;record&gt;&lt;rec-number&gt;338&lt;/rec-number&gt;&lt;foreign-keys&gt;&lt;key app="EN" db-id="02pxvzrwkspp2hexfr15ztab9va2zt52sd9w"&gt;338&lt;/key&gt;&lt;/foreign-keys&gt;&lt;ref-type name="Journal Article"&gt;17&lt;/ref-type&gt;&lt;contributors&gt;&lt;authors&gt;&lt;author&gt;Sevink, G. J. A.&lt;/author&gt;&lt;author&gt;Charlaganov, M.&lt;/author&gt;&lt;author&gt;Fraaije, J. G. E. M.&lt;/author&gt;&lt;/authors&gt;&lt;/contributors&gt;&lt;auth-address&gt;Sevink, GJA&amp;#xD;Leiden Univ, Leiden Inst Chem, POB 9502, NL-2300 RA Leiden, Netherlands&amp;#xD;Leiden Univ, Leiden Inst Chem, POB 9502, NL-2300 RA Leiden, Netherlands&amp;#xD;Leiden Univ, Leiden Inst Chem, NL-2300 RA Leiden, Netherlands&lt;/auth-address&gt;&lt;titles&gt;&lt;title&gt;Coarse-grained hybrid simulation of liposomes&lt;/title&gt;&lt;secondary-title&gt;Soft Matter&lt;/secondary-title&gt;&lt;alt-title&gt;Soft Matter&lt;/alt-title&gt;&lt;/titles&gt;&lt;periodical&gt;&lt;full-title&gt;Soft Matter&lt;/full-title&gt;&lt;abbr-1&gt;Soft Matter&lt;/abbr-1&gt;&lt;/periodical&gt;&lt;alt-periodical&gt;&lt;full-title&gt;Soft Matter&lt;/full-title&gt;&lt;abbr-1&gt;Soft Matter&lt;/abbr-1&gt;&lt;/alt-periodical&gt;&lt;pages&gt;2816-2831&lt;/pages&gt;&lt;volume&gt;9&lt;/volume&gt;&lt;number&gt;10&lt;/number&gt;&lt;keywords&gt;&lt;keyword&gt;dissipative particle dynamics&lt;/keyword&gt;&lt;keyword&gt;microphase separation&lt;/keyword&gt;&lt;keyword&gt;biological-membranes&lt;/keyword&gt;&lt;keyword&gt;vesicle formation&lt;/keyword&gt;&lt;keyword&gt;copolymer melts&lt;/keyword&gt;&lt;keyword&gt;lipid-bilayers&lt;/keyword&gt;&lt;keyword&gt;models&lt;/keyword&gt;&lt;keyword&gt;3d&lt;/keyword&gt;&lt;/keywords&gt;&lt;dates&gt;&lt;year&gt;2013&lt;/year&gt;&lt;/dates&gt;&lt;isbn&gt;1744-683X&lt;/isbn&gt;&lt;accession-num&gt;WOS:000314893800007&lt;/accession-num&gt;&lt;urls&gt;&lt;related-urls&gt;&lt;url&gt;&amp;lt;Go to ISI&amp;gt;://WOS:000314893800007&lt;/url&gt;&lt;/related-urls&gt;&lt;/urls&gt;&lt;electronic-resource-num&gt;Doi 10.1039/C2sm27492b&lt;/electronic-resource-num&gt;&lt;language&gt;English&lt;/language&gt;&lt;/record&gt;&lt;/Cite&gt;&lt;/EndNote&gt;</w:instrText>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327</w:t>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fldChar w:fldCharType="end"/>
      </w:r>
      <w:r w:rsidR="005432E6">
        <w:rPr>
          <w:rFonts w:ascii="Times New Roman" w:hAnsi="Times New Roman" w:cs="Times New Roman"/>
          <w:sz w:val="18"/>
          <w:szCs w:val="18"/>
          <w:lang w:eastAsia="ja-JP"/>
        </w:rPr>
        <w:t>,</w:t>
      </w:r>
      <w:r w:rsidR="005432E6" w:rsidRPr="00D421A1">
        <w:rPr>
          <w:rFonts w:ascii="Times New Roman" w:hAnsi="Times New Roman" w:cs="Times New Roman"/>
          <w:sz w:val="18"/>
          <w:szCs w:val="18"/>
          <w:lang w:eastAsia="ja-JP"/>
        </w:rPr>
        <w:t xml:space="preserve"> proteins,</w:t>
      </w:r>
      <w:r w:rsidR="00E91EF1">
        <w:rPr>
          <w:rFonts w:ascii="Times New Roman" w:hAnsi="Times New Roman" w:cs="Times New Roman"/>
          <w:sz w:val="18"/>
          <w:szCs w:val="18"/>
          <w:lang w:eastAsia="ja-JP"/>
        </w:rPr>
        <w:fldChar w:fldCharType="begin">
          <w:fldData xml:space="preserve">PEVuZE5vdGU+PENpdGU+PEF1dGhvcj5EaWNraW5zb248L0F1dGhvcj48WWVhcj4xOTk3PC9ZZWFy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PEVuZE5vdGU+PENpdGU+PEF1dGhvcj5EaWNraW5zb248L0F1dGhvcj48WWVhcj4xOTk3PC9ZZWFy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hyperlink w:anchor="_ENREF_310" w:tooltip="Kawakatsu, 2004 #326" w:history="1">
        <w:r w:rsidR="00E91EF1" w:rsidRPr="00E91EF1">
          <w:rPr>
            <w:rFonts w:ascii="Times New Roman" w:hAnsi="Times New Roman" w:cs="Times New Roman"/>
            <w:noProof/>
            <w:sz w:val="18"/>
            <w:szCs w:val="18"/>
            <w:vertAlign w:val="superscript"/>
            <w:lang w:eastAsia="ja-JP"/>
          </w:rPr>
          <w:t>310</w:t>
        </w:r>
      </w:hyperlink>
      <w:r w:rsidR="00E91EF1" w:rsidRPr="00E91EF1">
        <w:rPr>
          <w:rFonts w:ascii="Times New Roman" w:hAnsi="Times New Roman" w:cs="Times New Roman"/>
          <w:noProof/>
          <w:sz w:val="18"/>
          <w:szCs w:val="18"/>
          <w:vertAlign w:val="superscript"/>
          <w:lang w:eastAsia="ja-JP"/>
        </w:rPr>
        <w:t xml:space="preserve">, </w:t>
      </w:r>
      <w:hyperlink w:anchor="_ENREF_328" w:tooltip="Dickinson, 1997 #339" w:history="1">
        <w:r w:rsidR="00E91EF1" w:rsidRPr="00E91EF1">
          <w:rPr>
            <w:rFonts w:ascii="Times New Roman" w:hAnsi="Times New Roman" w:cs="Times New Roman"/>
            <w:noProof/>
            <w:sz w:val="18"/>
            <w:szCs w:val="18"/>
            <w:vertAlign w:val="superscript"/>
            <w:lang w:eastAsia="ja-JP"/>
          </w:rPr>
          <w:t>328</w:t>
        </w:r>
      </w:hyperlink>
      <w:r w:rsidR="00E91EF1">
        <w:rPr>
          <w:rFonts w:ascii="Times New Roman" w:hAnsi="Times New Roman" w:cs="Times New Roman"/>
          <w:sz w:val="18"/>
          <w:szCs w:val="18"/>
          <w:lang w:eastAsia="ja-JP"/>
        </w:rPr>
        <w:fldChar w:fldCharType="end"/>
      </w:r>
      <w:r w:rsidR="005432E6" w:rsidRPr="00D421A1">
        <w:rPr>
          <w:rFonts w:ascii="Times New Roman" w:hAnsi="Times New Roman" w:cs="Times New Roman"/>
          <w:sz w:val="18"/>
          <w:szCs w:val="18"/>
          <w:lang w:eastAsia="ja-JP"/>
        </w:rPr>
        <w:t>, block copolymers,</w:t>
      </w:r>
      <w:hyperlink w:anchor="_ENREF_329" w:tooltip="Matsen, 1994 #340" w:history="1">
        <w:r w:rsidR="00E91EF1">
          <w:rPr>
            <w:rFonts w:ascii="Times New Roman" w:hAnsi="Times New Roman" w:cs="Times New Roman"/>
            <w:sz w:val="18"/>
            <w:szCs w:val="18"/>
            <w:lang w:eastAsia="ja-JP"/>
          </w:rPr>
          <w:fldChar w:fldCharType="begin">
            <w:fldData xml:space="preserve">PEVuZE5vdGU+PENpdGU+PEF1dGhvcj5NYXRzZW48L0F1dGhvcj48WWVhcj4xOTk0PC9ZZWFyPjxS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=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PEVuZE5vdGU+PENpdGU+PEF1dGhvcj5NYXRzZW48L0F1dGhvcj48WWVhcj4xOTk0PC9ZZWFyPjxS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=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r w:rsidR="00E91EF1" w:rsidRPr="00E91EF1">
          <w:rPr>
            <w:rFonts w:ascii="Times New Roman" w:hAnsi="Times New Roman" w:cs="Times New Roman"/>
            <w:noProof/>
            <w:sz w:val="18"/>
            <w:szCs w:val="18"/>
            <w:vertAlign w:val="superscript"/>
            <w:lang w:eastAsia="ja-JP"/>
          </w:rPr>
          <w:t>329-332</w:t>
        </w:r>
        <w:r w:rsidR="00E91EF1">
          <w:rPr>
            <w:rFonts w:ascii="Times New Roman" w:hAnsi="Times New Roman" w:cs="Times New Roman"/>
            <w:sz w:val="18"/>
            <w:szCs w:val="18"/>
            <w:lang w:eastAsia="ja-JP"/>
          </w:rPr>
          <w:fldChar w:fldCharType="end"/>
        </w:r>
      </w:hyperlink>
      <w:r w:rsidR="005432E6" w:rsidRPr="00D421A1">
        <w:rPr>
          <w:rFonts w:ascii="Times New Roman" w:hAnsi="Times New Roman" w:cs="Times New Roman"/>
          <w:sz w:val="18"/>
          <w:szCs w:val="18"/>
          <w:lang w:eastAsia="ja-JP"/>
        </w:rPr>
        <w:t xml:space="preserve"> and colloidal particles</w:t>
      </w:r>
      <w:r w:rsidR="00E91EF1">
        <w:rPr>
          <w:rFonts w:ascii="Times New Roman" w:hAnsi="Times New Roman" w:cs="Times New Roman"/>
          <w:sz w:val="18"/>
          <w:szCs w:val="18"/>
          <w:lang w:eastAsia="ja-JP"/>
        </w:rPr>
        <w:fldChar w:fldCharType="begin">
          <w:fldData xml:space="preserve">PEVuZE5vdGU+PENpdGU+PEF1dGhvcj5Sb2FuPC9BdXRob3I+PFllYXI+MjAwMjwvWWVhcj48UmVj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ZW0gUGh5czwvYWJici0xPjwvYWx0LXBlcmlvZGljYWw+PHBhZ2VzPjcyODMtNzI5NDwvcGFnZXM+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=
</w:fldData>
        </w:fldChar>
      </w:r>
      <w:r w:rsidR="00E91EF1">
        <w:rPr>
          <w:rFonts w:ascii="Times New Roman" w:hAnsi="Times New Roman" w:cs="Times New Roman"/>
          <w:sz w:val="18"/>
          <w:szCs w:val="18"/>
          <w:lang w:eastAsia="ja-JP"/>
        </w:rPr>
        <w:instrText xml:space="preserve"> ADDIN EN.CITE </w:instrText>
      </w:r>
      <w:r w:rsidR="00E91EF1">
        <w:rPr>
          <w:rFonts w:ascii="Times New Roman" w:hAnsi="Times New Roman" w:cs="Times New Roman"/>
          <w:sz w:val="18"/>
          <w:szCs w:val="18"/>
          <w:lang w:eastAsia="ja-JP"/>
        </w:rPr>
        <w:fldChar w:fldCharType="begin">
          <w:fldData xml:space="preserve">PEVuZE5vdGU+PENpdGU+PEF1dGhvcj5Sb2FuPC9BdXRob3I+PFllYXI+MjAwMjwvWWVhcj48UmVj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ZW0gUGh5czwvYWJici0xPjwvYWx0LXBlcmlvZGljYWw+PHBhZ2VzPjcyODMtNzI5NDwvcGFnZXM+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=
</w:fldData>
        </w:fldChar>
      </w:r>
      <w:r w:rsidR="00E91EF1">
        <w:rPr>
          <w:rFonts w:ascii="Times New Roman" w:hAnsi="Times New Roman" w:cs="Times New Roman"/>
          <w:sz w:val="18"/>
          <w:szCs w:val="18"/>
          <w:lang w:eastAsia="ja-JP"/>
        </w:rPr>
        <w:instrText xml:space="preserve"> ADDIN EN.CITE.DATA </w:instrText>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end"/>
      </w:r>
      <w:r w:rsidR="00E91EF1">
        <w:rPr>
          <w:rFonts w:ascii="Times New Roman" w:hAnsi="Times New Roman" w:cs="Times New Roman"/>
          <w:sz w:val="18"/>
          <w:szCs w:val="18"/>
          <w:lang w:eastAsia="ja-JP"/>
        </w:rPr>
      </w:r>
      <w:r w:rsidR="00E91EF1">
        <w:rPr>
          <w:rFonts w:ascii="Times New Roman" w:hAnsi="Times New Roman" w:cs="Times New Roman"/>
          <w:sz w:val="18"/>
          <w:szCs w:val="18"/>
          <w:lang w:eastAsia="ja-JP"/>
        </w:rPr>
        <w:fldChar w:fldCharType="separate"/>
      </w:r>
      <w:hyperlink w:anchor="_ENREF_333" w:tooltip="Roan, 2002 #344" w:history="1">
        <w:r w:rsidR="00E91EF1" w:rsidRPr="00E91EF1">
          <w:rPr>
            <w:rFonts w:ascii="Times New Roman" w:hAnsi="Times New Roman" w:cs="Times New Roman"/>
            <w:noProof/>
            <w:sz w:val="18"/>
            <w:szCs w:val="18"/>
            <w:vertAlign w:val="superscript"/>
            <w:lang w:eastAsia="ja-JP"/>
          </w:rPr>
          <w:t>333</w:t>
        </w:r>
      </w:hyperlink>
      <w:r w:rsidR="00E91EF1" w:rsidRPr="00E91EF1">
        <w:rPr>
          <w:rFonts w:ascii="Times New Roman" w:hAnsi="Times New Roman" w:cs="Times New Roman"/>
          <w:noProof/>
          <w:sz w:val="18"/>
          <w:szCs w:val="18"/>
          <w:vertAlign w:val="superscript"/>
          <w:lang w:eastAsia="ja-JP"/>
        </w:rPr>
        <w:t xml:space="preserve">, </w:t>
      </w:r>
      <w:hyperlink w:anchor="_ENREF_334" w:tooltip="Roan, 2002 #345" w:history="1">
        <w:r w:rsidR="00E91EF1" w:rsidRPr="00E91EF1">
          <w:rPr>
            <w:rFonts w:ascii="Times New Roman" w:hAnsi="Times New Roman" w:cs="Times New Roman"/>
            <w:noProof/>
            <w:sz w:val="18"/>
            <w:szCs w:val="18"/>
            <w:vertAlign w:val="superscript"/>
            <w:lang w:eastAsia="ja-JP"/>
          </w:rPr>
          <w:t>334</w:t>
        </w:r>
      </w:hyperlink>
      <w:r w:rsidR="00E91EF1">
        <w:rPr>
          <w:rFonts w:ascii="Times New Roman" w:hAnsi="Times New Roman" w:cs="Times New Roman"/>
          <w:sz w:val="18"/>
          <w:szCs w:val="18"/>
          <w:lang w:eastAsia="ja-JP"/>
        </w:rPr>
        <w:fldChar w:fldCharType="end"/>
      </w:r>
      <w:r w:rsidR="005B050E">
        <w:rPr>
          <w:rFonts w:ascii="Times New Roman" w:hAnsi="Times New Roman" w:cs="Times New Roman"/>
          <w:sz w:val="18"/>
          <w:szCs w:val="18"/>
          <w:lang w:eastAsia="ja-JP"/>
        </w:rPr>
        <w:t xml:space="preserve"> </w:t>
      </w:r>
      <w:r w:rsidR="00F14479" w:rsidRPr="00D421A1">
        <w:rPr>
          <w:rFonts w:ascii="Times New Roman" w:hAnsi="Times New Roman" w:cs="Times New Roman"/>
          <w:sz w:val="18"/>
          <w:szCs w:val="18"/>
          <w:lang w:eastAsia="ja-JP"/>
        </w:rPr>
        <w:t>have been reported in the recent literature</w:t>
      </w:r>
      <w:r w:rsidR="005432E6">
        <w:rPr>
          <w:rFonts w:ascii="Times New Roman" w:hAnsi="Times New Roman" w:cs="Times New Roman"/>
          <w:sz w:val="18"/>
          <w:szCs w:val="18"/>
          <w:lang w:eastAsia="ja-JP"/>
        </w:rPr>
        <w:t xml:space="preserve">, paving a new way toward </w:t>
      </w:r>
      <w:r w:rsidR="005B050E">
        <w:rPr>
          <w:rFonts w:ascii="Times New Roman" w:hAnsi="Times New Roman" w:cs="Times New Roman"/>
          <w:sz w:val="18"/>
          <w:szCs w:val="18"/>
          <w:lang w:eastAsia="ja-JP"/>
        </w:rPr>
        <w:t>closing</w:t>
      </w:r>
      <w:r w:rsidR="005432E6">
        <w:rPr>
          <w:rFonts w:ascii="Times New Roman" w:hAnsi="Times New Roman" w:cs="Times New Roman"/>
          <w:sz w:val="18"/>
          <w:szCs w:val="18"/>
          <w:lang w:eastAsia="ja-JP"/>
        </w:rPr>
        <w:t xml:space="preserve"> the gap between atomistic and </w:t>
      </w:r>
      <w:proofErr w:type="spellStart"/>
      <w:r w:rsidR="005432E6">
        <w:rPr>
          <w:rFonts w:ascii="Times New Roman" w:hAnsi="Times New Roman" w:cs="Times New Roman"/>
          <w:sz w:val="18"/>
          <w:szCs w:val="18"/>
          <w:lang w:eastAsia="ja-JP"/>
        </w:rPr>
        <w:t>mesoscopic</w:t>
      </w:r>
      <w:proofErr w:type="spellEnd"/>
      <w:r w:rsidR="005432E6">
        <w:rPr>
          <w:rFonts w:ascii="Times New Roman" w:hAnsi="Times New Roman" w:cs="Times New Roman"/>
          <w:sz w:val="18"/>
          <w:szCs w:val="18"/>
          <w:lang w:eastAsia="ja-JP"/>
        </w:rPr>
        <w:t xml:space="preserve"> dimensionalities.</w:t>
      </w:r>
    </w:p>
    <w:p w14:paraId="60434F08" w14:textId="77777777" w:rsidR="00F14479" w:rsidRPr="00D421A1" w:rsidRDefault="00F14479" w:rsidP="0032534E">
      <w:pPr>
        <w:spacing w:line="276" w:lineRule="auto"/>
        <w:jc w:val="both"/>
        <w:rPr>
          <w:rFonts w:ascii="Times New Roman" w:hAnsi="Times New Roman" w:cs="Times New Roman"/>
          <w:sz w:val="18"/>
          <w:szCs w:val="18"/>
          <w:lang w:eastAsia="ja-JP"/>
        </w:rPr>
      </w:pPr>
    </w:p>
    <w:p w14:paraId="19E27706" w14:textId="77777777" w:rsidR="00554EFB" w:rsidRPr="00D421A1" w:rsidRDefault="00554EFB" w:rsidP="00554EFB">
      <w:pPr>
        <w:pStyle w:val="04AHeading"/>
      </w:pPr>
      <w:r w:rsidRPr="00D421A1">
        <w:t>5. Final remarks</w:t>
      </w:r>
    </w:p>
    <w:p w14:paraId="1FFCE60B" w14:textId="77777777" w:rsidR="00554EFB" w:rsidRPr="00D421A1" w:rsidRDefault="00554EFB" w:rsidP="00554EFB">
      <w:pPr>
        <w:spacing w:line="276" w:lineRule="auto"/>
        <w:jc w:val="both"/>
        <w:rPr>
          <w:rFonts w:ascii="Times" w:hAnsi="Times" w:cs="Arial"/>
          <w:color w:val="1A1A1A"/>
          <w:sz w:val="18"/>
          <w:szCs w:val="18"/>
        </w:rPr>
      </w:pPr>
    </w:p>
    <w:p w14:paraId="4411E4B3"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Molecular simulations are one of the most promising tools for basic understanding of biological phenomena at the sub-cellular dimensionality. In these years the combined efforts of several groups are rapidly pushing forward the frontier of the field. All-atom simulations remain the most reliable tool, allowing the description of the complex interplay between direct two-body and indirect many body interactions at the chemical resolution level. This methodology is currently a mature research field, able to faithfully reproduce a wide range of protein and membrane properties that can be investigated experimentally and providing a microscopic structural view of membranes that would not be possible otherwise. </w:t>
      </w:r>
    </w:p>
    <w:p w14:paraId="7D7F8369"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lastRenderedPageBreak/>
        <w:t xml:space="preserve">However, even though efforts to improve the accuracy of atomistic simulations are </w:t>
      </w:r>
      <w:proofErr w:type="spellStart"/>
      <w:r w:rsidRPr="00D421A1">
        <w:rPr>
          <w:rFonts w:ascii="Times New Roman" w:hAnsi="Times New Roman" w:cs="Times New Roman"/>
          <w:color w:val="1A1A1A"/>
          <w:sz w:val="18"/>
          <w:szCs w:val="18"/>
        </w:rPr>
        <w:t>ongoing</w:t>
      </w:r>
      <w:proofErr w:type="spellEnd"/>
      <w:r w:rsidRPr="00D421A1">
        <w:rPr>
          <w:rFonts w:ascii="Times New Roman" w:hAnsi="Times New Roman" w:cs="Times New Roman"/>
          <w:color w:val="1A1A1A"/>
          <w:sz w:val="18"/>
          <w:szCs w:val="18"/>
        </w:rPr>
        <w:t xml:space="preserve">, and especially for what concerns the interaction of lipids with polar molecules and proteins, the main limitation of atomistic simulations is their inability, at least so far, to investigate </w:t>
      </w:r>
      <w:proofErr w:type="spellStart"/>
      <w:r w:rsidRPr="00D421A1">
        <w:rPr>
          <w:rFonts w:ascii="Times New Roman" w:hAnsi="Times New Roman" w:cs="Times New Roman"/>
          <w:color w:val="1A1A1A"/>
          <w:sz w:val="18"/>
          <w:szCs w:val="18"/>
        </w:rPr>
        <w:t>mesoscopic</w:t>
      </w:r>
      <w:proofErr w:type="spellEnd"/>
      <w:r w:rsidRPr="00D421A1">
        <w:rPr>
          <w:rFonts w:ascii="Times New Roman" w:hAnsi="Times New Roman" w:cs="Times New Roman"/>
          <w:color w:val="1A1A1A"/>
          <w:sz w:val="18"/>
          <w:szCs w:val="18"/>
        </w:rPr>
        <w:t xml:space="preserve"> scales and thus establish a direct connection between molecular properties and large-scale phenomena,</w:t>
      </w:r>
    </w:p>
    <w:p w14:paraId="1FE151ED"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Several approaches are being proposed to go beyond the yet continuously expanding time- and size-bottlenecks that limits the applicability of atomistic models, mostly on a case-by-case basis. For example, continuum models have been crucial to the development of the field of theoretical investigations of membranes, not only establishing a conceptual framework to interpret a large number of experiments, but also providing the basic vocabulary through which membranes are still described nowadays. </w:t>
      </w:r>
    </w:p>
    <w:p w14:paraId="2210B177"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To provide a direct, bottom-up, representation of large-scale phenomena starting from the individual properties of their chemical components, CG models are an area currently undergoing intense and fascinating development. Since the mapping from an atomistic representation to a coarser one can be implemented in several ways, several CG models have been proposed so far, with each one of them possessing its own advantages and limitations. </w:t>
      </w:r>
    </w:p>
    <w:p w14:paraId="7574D6D4" w14:textId="68AF5965"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The most promising approaches in this context appear to be those CG models that are able to retain the key aspects of protein and lipid chemistry while still being sufficiently </w:t>
      </w:r>
      <w:proofErr w:type="gramStart"/>
      <w:r w:rsidRPr="00D421A1">
        <w:rPr>
          <w:rFonts w:ascii="Times New Roman" w:hAnsi="Times New Roman" w:cs="Times New Roman"/>
          <w:color w:val="1A1A1A"/>
          <w:sz w:val="18"/>
          <w:szCs w:val="18"/>
        </w:rPr>
        <w:t>computationally-efficient</w:t>
      </w:r>
      <w:proofErr w:type="gramEnd"/>
      <w:r w:rsidRPr="00D421A1">
        <w:rPr>
          <w:rFonts w:ascii="Times New Roman" w:hAnsi="Times New Roman" w:cs="Times New Roman"/>
          <w:color w:val="1A1A1A"/>
          <w:sz w:val="18"/>
          <w:szCs w:val="18"/>
        </w:rPr>
        <w:t xml:space="preserve"> to investigate large-scale processes that have been traditionally investigated with more drastic coarse-graining approaches or with continuum </w:t>
      </w:r>
      <w:r w:rsidR="001608A8">
        <w:rPr>
          <w:rFonts w:ascii="Times New Roman" w:hAnsi="Times New Roman" w:cs="Times New Roman"/>
          <w:color w:val="1A1A1A"/>
          <w:sz w:val="18"/>
          <w:szCs w:val="18"/>
        </w:rPr>
        <w:t>methodologies</w:t>
      </w:r>
      <w:r w:rsidRPr="00D421A1">
        <w:rPr>
          <w:rFonts w:ascii="Times New Roman" w:hAnsi="Times New Roman" w:cs="Times New Roman"/>
          <w:color w:val="1A1A1A"/>
          <w:sz w:val="18"/>
          <w:szCs w:val="18"/>
        </w:rPr>
        <w:t xml:space="preserve">. </w:t>
      </w:r>
    </w:p>
    <w:p w14:paraId="1E62707D"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These methods are allowing the description of large molecular assemblies with an unprecedented resolution, not only as a complement to experimental studies, but also suggesting new investigations of cellular processes at all levels. While limitations in describing water-mediated processes and membrane-protein interactions still remain, CG simulations of protein and lipid assemblies are quickly becoming a mature research field.</w:t>
      </w:r>
    </w:p>
    <w:p w14:paraId="41822D6C" w14:textId="7AB2E1D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Finally, integration of multiple scales at different resolution may provide a best-compromise strategy to include the required information at the necessary detail without increasing costs. Implementations both at the </w:t>
      </w:r>
      <w:r w:rsidR="00BB530E">
        <w:rPr>
          <w:rFonts w:ascii="Times New Roman" w:hAnsi="Times New Roman" w:cs="Times New Roman"/>
          <w:color w:val="1A1A1A"/>
          <w:sz w:val="18"/>
          <w:szCs w:val="18"/>
        </w:rPr>
        <w:t xml:space="preserve">hybrid </w:t>
      </w:r>
      <w:r w:rsidRPr="00D421A1">
        <w:rPr>
          <w:rFonts w:ascii="Times New Roman" w:hAnsi="Times New Roman" w:cs="Times New Roman"/>
          <w:color w:val="1A1A1A"/>
          <w:sz w:val="18"/>
          <w:szCs w:val="18"/>
        </w:rPr>
        <w:t xml:space="preserve">AA/CG and at the </w:t>
      </w:r>
      <w:r w:rsidR="00BB530E">
        <w:rPr>
          <w:rFonts w:ascii="Times New Roman" w:hAnsi="Times New Roman" w:cs="Times New Roman"/>
          <w:color w:val="1A1A1A"/>
          <w:sz w:val="18"/>
          <w:szCs w:val="18"/>
        </w:rPr>
        <w:t>particle/field levels</w:t>
      </w:r>
      <w:r w:rsidRPr="00D421A1">
        <w:rPr>
          <w:rFonts w:ascii="Times New Roman" w:hAnsi="Times New Roman" w:cs="Times New Roman"/>
          <w:color w:val="1A1A1A"/>
          <w:sz w:val="18"/>
          <w:szCs w:val="18"/>
        </w:rPr>
        <w:t xml:space="preserve"> may yield very interesting results in the future.  </w:t>
      </w:r>
    </w:p>
    <w:p w14:paraId="3A15630C" w14:textId="77777777"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Whether the next progresses in addressing current limitations of CG methods will originate from new CG approaches or from improved CG parameters and multi-resolution potentials to investigate proteins and membranes will be a fascinating thing to watch.  </w:t>
      </w:r>
    </w:p>
    <w:p w14:paraId="11C0109C" w14:textId="77777777" w:rsidR="00554EFB" w:rsidRPr="00D421A1" w:rsidRDefault="00554EFB" w:rsidP="00554EFB">
      <w:pPr>
        <w:spacing w:line="276" w:lineRule="auto"/>
        <w:jc w:val="both"/>
        <w:rPr>
          <w:rFonts w:ascii="Times" w:hAnsi="Times" w:cs="Arial"/>
          <w:color w:val="1A1A1A"/>
          <w:sz w:val="18"/>
          <w:szCs w:val="18"/>
        </w:rPr>
      </w:pPr>
    </w:p>
    <w:p w14:paraId="1049F502" w14:textId="77777777" w:rsidR="00554EFB" w:rsidRPr="00D421A1" w:rsidRDefault="00554EFB" w:rsidP="00554EFB">
      <w:pPr>
        <w:pStyle w:val="04AHeading"/>
      </w:pPr>
      <w:r w:rsidRPr="00D421A1">
        <w:t>6. Acknowledgements</w:t>
      </w:r>
    </w:p>
    <w:p w14:paraId="00491A62" w14:textId="77777777" w:rsidR="00554EFB" w:rsidRPr="00D421A1" w:rsidRDefault="00554EFB" w:rsidP="00554EFB">
      <w:pPr>
        <w:spacing w:line="276" w:lineRule="auto"/>
        <w:rPr>
          <w:rFonts w:ascii="Times New Roman" w:hAnsi="Times New Roman" w:cs="Times New Roman"/>
          <w:sz w:val="18"/>
          <w:szCs w:val="18"/>
        </w:rPr>
      </w:pPr>
    </w:p>
    <w:p w14:paraId="0F85CE1D" w14:textId="093DA25B" w:rsidR="00554EFB" w:rsidRPr="00D421A1" w:rsidRDefault="00554EFB" w:rsidP="00554EFB">
      <w:pPr>
        <w:spacing w:line="276" w:lineRule="auto"/>
        <w:jc w:val="both"/>
        <w:rPr>
          <w:rFonts w:ascii="Times New Roman" w:hAnsi="Times New Roman" w:cs="Times New Roman"/>
          <w:color w:val="1A1A1A"/>
          <w:sz w:val="18"/>
          <w:szCs w:val="18"/>
        </w:rPr>
      </w:pPr>
      <w:r w:rsidRPr="00D421A1">
        <w:rPr>
          <w:rFonts w:ascii="Times New Roman" w:hAnsi="Times New Roman" w:cs="Times New Roman"/>
          <w:color w:val="1A1A1A"/>
          <w:sz w:val="18"/>
          <w:szCs w:val="18"/>
        </w:rPr>
        <w:t xml:space="preserve">MC acknowledges the support of the Norwegian Research Council through the </w:t>
      </w:r>
      <w:proofErr w:type="spellStart"/>
      <w:r w:rsidRPr="00D421A1">
        <w:rPr>
          <w:rFonts w:ascii="Times New Roman" w:hAnsi="Times New Roman" w:cs="Times New Roman"/>
          <w:color w:val="1A1A1A"/>
          <w:sz w:val="18"/>
          <w:szCs w:val="18"/>
        </w:rPr>
        <w:t>CoE</w:t>
      </w:r>
      <w:proofErr w:type="spellEnd"/>
      <w:r w:rsidRPr="00D421A1">
        <w:rPr>
          <w:rFonts w:ascii="Times New Roman" w:hAnsi="Times New Roman" w:cs="Times New Roman"/>
          <w:color w:val="1A1A1A"/>
          <w:sz w:val="18"/>
          <w:szCs w:val="18"/>
        </w:rPr>
        <w:t xml:space="preserve"> Centre for Theoretical and Computational Chemistry (CTCC) Grant Nos. 179568/V30 and 171185/V30.</w:t>
      </w:r>
      <w:r w:rsidR="00BF1588" w:rsidRPr="00D421A1">
        <w:rPr>
          <w:rFonts w:ascii="Times New Roman" w:hAnsi="Times New Roman" w:cs="Times New Roman"/>
          <w:color w:val="1A1A1A"/>
          <w:sz w:val="18"/>
          <w:szCs w:val="18"/>
        </w:rPr>
        <w:t xml:space="preserve"> </w:t>
      </w:r>
      <w:r w:rsidR="006D41B3" w:rsidRPr="00D421A1">
        <w:rPr>
          <w:rFonts w:ascii="Times New Roman" w:hAnsi="Times New Roman" w:cs="Times New Roman"/>
          <w:color w:val="1A1A1A"/>
          <w:sz w:val="18"/>
          <w:szCs w:val="18"/>
        </w:rPr>
        <w:t xml:space="preserve">SV acknowledges Sandra </w:t>
      </w:r>
      <w:proofErr w:type="spellStart"/>
      <w:r w:rsidR="006D41B3" w:rsidRPr="00D421A1">
        <w:rPr>
          <w:rFonts w:ascii="Times New Roman" w:hAnsi="Times New Roman" w:cs="Times New Roman"/>
          <w:color w:val="1A1A1A"/>
          <w:sz w:val="18"/>
          <w:szCs w:val="18"/>
        </w:rPr>
        <w:t>Lacas-Gervais</w:t>
      </w:r>
      <w:proofErr w:type="spellEnd"/>
      <w:r w:rsidR="006D41B3" w:rsidRPr="00D421A1">
        <w:rPr>
          <w:rFonts w:ascii="Times New Roman" w:hAnsi="Times New Roman" w:cs="Times New Roman"/>
          <w:color w:val="1A1A1A"/>
          <w:sz w:val="18"/>
          <w:szCs w:val="18"/>
        </w:rPr>
        <w:t xml:space="preserve"> and the Centre </w:t>
      </w:r>
      <w:proofErr w:type="spellStart"/>
      <w:r w:rsidR="006D41B3" w:rsidRPr="00D421A1">
        <w:rPr>
          <w:rFonts w:ascii="Times New Roman" w:hAnsi="Times New Roman" w:cs="Times New Roman"/>
          <w:color w:val="1A1A1A"/>
          <w:sz w:val="18"/>
          <w:szCs w:val="18"/>
        </w:rPr>
        <w:t>Commun</w:t>
      </w:r>
      <w:proofErr w:type="spellEnd"/>
      <w:r w:rsidR="006D41B3" w:rsidRPr="00D421A1">
        <w:rPr>
          <w:rFonts w:ascii="Times New Roman" w:hAnsi="Times New Roman" w:cs="Times New Roman"/>
          <w:color w:val="1A1A1A"/>
          <w:sz w:val="18"/>
          <w:szCs w:val="18"/>
        </w:rPr>
        <w:t xml:space="preserve"> de </w:t>
      </w:r>
      <w:proofErr w:type="spellStart"/>
      <w:r w:rsidR="006D41B3" w:rsidRPr="00D421A1">
        <w:rPr>
          <w:rFonts w:ascii="Times New Roman" w:hAnsi="Times New Roman" w:cs="Times New Roman"/>
          <w:color w:val="1A1A1A"/>
          <w:sz w:val="18"/>
          <w:szCs w:val="18"/>
        </w:rPr>
        <w:t>Microscopie</w:t>
      </w:r>
      <w:proofErr w:type="spellEnd"/>
      <w:r w:rsidR="006D41B3" w:rsidRPr="00D421A1">
        <w:rPr>
          <w:rFonts w:ascii="Times New Roman" w:hAnsi="Times New Roman" w:cs="Times New Roman"/>
          <w:color w:val="1A1A1A"/>
          <w:sz w:val="18"/>
          <w:szCs w:val="18"/>
        </w:rPr>
        <w:t xml:space="preserve"> </w:t>
      </w:r>
      <w:proofErr w:type="spellStart"/>
      <w:r w:rsidR="006D41B3" w:rsidRPr="00D421A1">
        <w:rPr>
          <w:rFonts w:ascii="Times New Roman" w:hAnsi="Times New Roman" w:cs="Times New Roman"/>
          <w:color w:val="1A1A1A"/>
          <w:sz w:val="18"/>
          <w:szCs w:val="18"/>
        </w:rPr>
        <w:t>Appliquée</w:t>
      </w:r>
      <w:proofErr w:type="spellEnd"/>
      <w:r w:rsidR="006D41B3" w:rsidRPr="00D421A1">
        <w:rPr>
          <w:rFonts w:ascii="Times New Roman" w:hAnsi="Times New Roman" w:cs="Times New Roman"/>
          <w:color w:val="1A1A1A"/>
          <w:sz w:val="18"/>
          <w:szCs w:val="18"/>
        </w:rPr>
        <w:t xml:space="preserve">, </w:t>
      </w:r>
      <w:proofErr w:type="spellStart"/>
      <w:r w:rsidR="006D41B3" w:rsidRPr="00D421A1">
        <w:rPr>
          <w:rFonts w:ascii="Times New Roman" w:hAnsi="Times New Roman" w:cs="Times New Roman"/>
          <w:color w:val="1A1A1A"/>
          <w:sz w:val="18"/>
          <w:szCs w:val="18"/>
        </w:rPr>
        <w:t>Université</w:t>
      </w:r>
      <w:proofErr w:type="spellEnd"/>
      <w:r w:rsidR="006D41B3" w:rsidRPr="00D421A1">
        <w:rPr>
          <w:rFonts w:ascii="Times New Roman" w:hAnsi="Times New Roman" w:cs="Times New Roman"/>
          <w:color w:val="1A1A1A"/>
          <w:sz w:val="18"/>
          <w:szCs w:val="18"/>
        </w:rPr>
        <w:t xml:space="preserve"> Nice Sophia </w:t>
      </w:r>
      <w:proofErr w:type="spellStart"/>
      <w:r w:rsidR="006D41B3" w:rsidRPr="00D421A1">
        <w:rPr>
          <w:rFonts w:ascii="Times New Roman" w:hAnsi="Times New Roman" w:cs="Times New Roman"/>
          <w:color w:val="1A1A1A"/>
          <w:sz w:val="18"/>
          <w:szCs w:val="18"/>
        </w:rPr>
        <w:t>Antipolis</w:t>
      </w:r>
      <w:proofErr w:type="spellEnd"/>
      <w:r w:rsidR="006D41B3" w:rsidRPr="00D421A1">
        <w:rPr>
          <w:rFonts w:ascii="Times New Roman" w:hAnsi="Times New Roman" w:cs="Times New Roman"/>
          <w:color w:val="1A1A1A"/>
          <w:sz w:val="18"/>
          <w:szCs w:val="18"/>
        </w:rPr>
        <w:t xml:space="preserve"> for providing the electro</w:t>
      </w:r>
      <w:r w:rsidR="006D77CB" w:rsidRPr="00D421A1">
        <w:rPr>
          <w:rFonts w:ascii="Times New Roman" w:hAnsi="Times New Roman" w:cs="Times New Roman"/>
          <w:color w:val="1A1A1A"/>
          <w:sz w:val="18"/>
          <w:szCs w:val="18"/>
        </w:rPr>
        <w:t>n microscopy images in Figure 11</w:t>
      </w:r>
      <w:r w:rsidR="005C0EAD" w:rsidRPr="00D421A1">
        <w:rPr>
          <w:rFonts w:ascii="Times New Roman" w:hAnsi="Times New Roman" w:cs="Times New Roman"/>
          <w:color w:val="1A1A1A"/>
          <w:sz w:val="18"/>
          <w:szCs w:val="18"/>
        </w:rPr>
        <w:t>.</w:t>
      </w:r>
      <w:r w:rsidR="006D41B3" w:rsidRPr="00D421A1">
        <w:rPr>
          <w:rFonts w:ascii="Times New Roman" w:hAnsi="Times New Roman" w:cs="Times New Roman"/>
          <w:color w:val="1A1A1A"/>
          <w:sz w:val="18"/>
          <w:szCs w:val="18"/>
        </w:rPr>
        <w:t xml:space="preserve"> </w:t>
      </w:r>
      <w:r w:rsidR="00BF1588" w:rsidRPr="00D421A1">
        <w:rPr>
          <w:rFonts w:ascii="Times New Roman" w:hAnsi="Times New Roman" w:cs="Times New Roman"/>
          <w:color w:val="1A1A1A"/>
          <w:sz w:val="18"/>
          <w:szCs w:val="18"/>
        </w:rPr>
        <w:t xml:space="preserve">We thank </w:t>
      </w:r>
      <w:proofErr w:type="spellStart"/>
      <w:r w:rsidR="00BF1588" w:rsidRPr="00D421A1">
        <w:rPr>
          <w:rFonts w:ascii="Times New Roman" w:hAnsi="Times New Roman" w:cs="Times New Roman"/>
          <w:color w:val="1A1A1A"/>
          <w:sz w:val="18"/>
          <w:szCs w:val="18"/>
        </w:rPr>
        <w:t>Matteo</w:t>
      </w:r>
      <w:proofErr w:type="spellEnd"/>
      <w:r w:rsidR="00BF1588" w:rsidRPr="00D421A1">
        <w:rPr>
          <w:rFonts w:ascii="Times New Roman" w:hAnsi="Times New Roman" w:cs="Times New Roman"/>
          <w:color w:val="1A1A1A"/>
          <w:sz w:val="18"/>
          <w:szCs w:val="18"/>
        </w:rPr>
        <w:t xml:space="preserve"> Dal </w:t>
      </w:r>
      <w:proofErr w:type="spellStart"/>
      <w:r w:rsidR="00BF1588" w:rsidRPr="00D421A1">
        <w:rPr>
          <w:rFonts w:ascii="Times New Roman" w:hAnsi="Times New Roman" w:cs="Times New Roman"/>
          <w:color w:val="1A1A1A"/>
          <w:sz w:val="18"/>
          <w:szCs w:val="18"/>
        </w:rPr>
        <w:t>Peraro</w:t>
      </w:r>
      <w:proofErr w:type="spellEnd"/>
      <w:r w:rsidR="00BF1588" w:rsidRPr="00D421A1">
        <w:rPr>
          <w:rFonts w:ascii="Times New Roman" w:hAnsi="Times New Roman" w:cs="Times New Roman"/>
          <w:color w:val="1A1A1A"/>
          <w:sz w:val="18"/>
          <w:szCs w:val="18"/>
        </w:rPr>
        <w:t xml:space="preserve"> for providing figure 9, and Giuseppe Milano for support on </w:t>
      </w:r>
      <w:r w:rsidR="00BB530E">
        <w:rPr>
          <w:rFonts w:ascii="Times New Roman" w:hAnsi="Times New Roman" w:cs="Times New Roman"/>
          <w:color w:val="1A1A1A"/>
          <w:sz w:val="18"/>
          <w:szCs w:val="18"/>
        </w:rPr>
        <w:t>particle/field</w:t>
      </w:r>
      <w:r w:rsidR="00BF1588" w:rsidRPr="00D421A1">
        <w:rPr>
          <w:rFonts w:ascii="Times New Roman" w:hAnsi="Times New Roman" w:cs="Times New Roman"/>
          <w:color w:val="1A1A1A"/>
          <w:sz w:val="18"/>
          <w:szCs w:val="18"/>
        </w:rPr>
        <w:t xml:space="preserve"> simulations of membranes. </w:t>
      </w:r>
      <w:r w:rsidR="005C0EAD" w:rsidRPr="00D421A1">
        <w:rPr>
          <w:rFonts w:ascii="Times New Roman" w:hAnsi="Times New Roman" w:cs="Times New Roman"/>
          <w:color w:val="1A1A1A"/>
          <w:sz w:val="18"/>
          <w:szCs w:val="18"/>
        </w:rPr>
        <w:t xml:space="preserve">We finally thank Patrick Fuchs and </w:t>
      </w:r>
      <w:proofErr w:type="spellStart"/>
      <w:r w:rsidR="005C0EAD" w:rsidRPr="00D421A1">
        <w:rPr>
          <w:rFonts w:ascii="Times New Roman" w:hAnsi="Times New Roman" w:cs="Times New Roman"/>
          <w:color w:val="1A1A1A"/>
          <w:sz w:val="18"/>
          <w:szCs w:val="18"/>
        </w:rPr>
        <w:t>Giacomo</w:t>
      </w:r>
      <w:proofErr w:type="spellEnd"/>
      <w:r w:rsidR="005C0EAD" w:rsidRPr="00D421A1">
        <w:rPr>
          <w:rFonts w:ascii="Times New Roman" w:hAnsi="Times New Roman" w:cs="Times New Roman"/>
          <w:color w:val="1A1A1A"/>
          <w:sz w:val="18"/>
          <w:szCs w:val="18"/>
        </w:rPr>
        <w:t xml:space="preserve"> </w:t>
      </w:r>
      <w:proofErr w:type="spellStart"/>
      <w:r w:rsidR="005C0EAD" w:rsidRPr="00D421A1">
        <w:rPr>
          <w:rFonts w:ascii="Times New Roman" w:hAnsi="Times New Roman" w:cs="Times New Roman"/>
          <w:color w:val="1A1A1A"/>
          <w:sz w:val="18"/>
          <w:szCs w:val="18"/>
        </w:rPr>
        <w:t>Fiorin</w:t>
      </w:r>
      <w:proofErr w:type="spellEnd"/>
      <w:r w:rsidR="005C0EAD" w:rsidRPr="00D421A1">
        <w:rPr>
          <w:rFonts w:ascii="Times New Roman" w:hAnsi="Times New Roman" w:cs="Times New Roman"/>
          <w:color w:val="1A1A1A"/>
          <w:sz w:val="18"/>
          <w:szCs w:val="18"/>
        </w:rPr>
        <w:t xml:space="preserve"> for </w:t>
      </w:r>
      <w:r w:rsidR="00935C33" w:rsidRPr="00D421A1">
        <w:rPr>
          <w:rFonts w:ascii="Times New Roman" w:hAnsi="Times New Roman" w:cs="Times New Roman"/>
          <w:color w:val="1A1A1A"/>
          <w:sz w:val="18"/>
          <w:szCs w:val="18"/>
        </w:rPr>
        <w:t xml:space="preserve">critically </w:t>
      </w:r>
      <w:r w:rsidR="005C0EAD" w:rsidRPr="00D421A1">
        <w:rPr>
          <w:rFonts w:ascii="Times New Roman" w:hAnsi="Times New Roman" w:cs="Times New Roman"/>
          <w:color w:val="1A1A1A"/>
          <w:sz w:val="18"/>
          <w:szCs w:val="18"/>
        </w:rPr>
        <w:t>reading the manuscript.</w:t>
      </w:r>
    </w:p>
    <w:p w14:paraId="14C0ED46" w14:textId="77777777" w:rsidR="0067156C" w:rsidRPr="00D421A1" w:rsidRDefault="002B698E" w:rsidP="007F5239">
      <w:pPr>
        <w:pStyle w:val="04AHeading"/>
      </w:pPr>
      <w:bookmarkStart w:id="2" w:name="_GoBack"/>
      <w:bookmarkEnd w:id="2"/>
      <w:r w:rsidRPr="00D421A1">
        <w:lastRenderedPageBreak/>
        <w:t>R</w:t>
      </w:r>
      <w:r w:rsidR="0067156C" w:rsidRPr="00D421A1">
        <w:t>eferences</w:t>
      </w:r>
    </w:p>
    <w:p w14:paraId="485B616F" w14:textId="3E5FCFF1" w:rsidR="0067156C" w:rsidRPr="00D421A1" w:rsidRDefault="0067156C" w:rsidP="0067156C">
      <w:pPr>
        <w:pStyle w:val="N1AuthorAddresses"/>
      </w:pPr>
      <w:proofErr w:type="gramStart"/>
      <w:r w:rsidRPr="00D421A1">
        <w:rPr>
          <w:vertAlign w:val="superscript"/>
        </w:rPr>
        <w:t>a</w:t>
      </w:r>
      <w:proofErr w:type="gramEnd"/>
      <w:r w:rsidRPr="00D421A1">
        <w:t xml:space="preserve"> </w:t>
      </w:r>
      <w:r w:rsidR="005C0EAD" w:rsidRPr="00D421A1">
        <w:t xml:space="preserve">Department of Chemistry, and Centre for Theoretical and Computational Chemistry (CTCC), University of Oslo, </w:t>
      </w:r>
      <w:proofErr w:type="spellStart"/>
      <w:r w:rsidR="005C0EAD" w:rsidRPr="00D421A1">
        <w:t>Sem</w:t>
      </w:r>
      <w:proofErr w:type="spellEnd"/>
      <w:r w:rsidR="005C0EAD" w:rsidRPr="00D421A1">
        <w:t xml:space="preserve"> </w:t>
      </w:r>
      <w:proofErr w:type="spellStart"/>
      <w:r w:rsidR="005C0EAD" w:rsidRPr="00D421A1">
        <w:t>Sælands</w:t>
      </w:r>
      <w:proofErr w:type="spellEnd"/>
      <w:r w:rsidR="005C0EAD" w:rsidRPr="00D421A1">
        <w:t xml:space="preserve"> </w:t>
      </w:r>
      <w:proofErr w:type="spellStart"/>
      <w:r w:rsidR="005C0EAD" w:rsidRPr="00D421A1">
        <w:t>vei</w:t>
      </w:r>
      <w:proofErr w:type="spellEnd"/>
      <w:r w:rsidR="005C0EAD" w:rsidRPr="00D421A1">
        <w:t xml:space="preserve"> 26, 3071 Oslo, Norway</w:t>
      </w:r>
      <w:r w:rsidRPr="00D421A1">
        <w:t xml:space="preserve">. Tel: </w:t>
      </w:r>
      <w:r w:rsidR="005C0EAD" w:rsidRPr="00D421A1">
        <w:t>+47 228 55420; E-mail: michele.cascella@kjemi.uio.no</w:t>
      </w:r>
    </w:p>
    <w:p w14:paraId="01CD2679" w14:textId="77777777" w:rsidR="005C0EAD" w:rsidRPr="00D421A1" w:rsidRDefault="0067156C" w:rsidP="005C0EAD">
      <w:pPr>
        <w:pStyle w:val="N1AuthorAddresses"/>
      </w:pPr>
      <w:proofErr w:type="gramStart"/>
      <w:r w:rsidRPr="00D421A1">
        <w:rPr>
          <w:vertAlign w:val="superscript"/>
        </w:rPr>
        <w:t>b</w:t>
      </w:r>
      <w:proofErr w:type="gramEnd"/>
      <w:r w:rsidRPr="00D421A1">
        <w:t xml:space="preserve"> </w:t>
      </w:r>
      <w:proofErr w:type="spellStart"/>
      <w:r w:rsidR="005C0EAD" w:rsidRPr="00D421A1">
        <w:t>Institut</w:t>
      </w:r>
      <w:proofErr w:type="spellEnd"/>
      <w:r w:rsidR="005C0EAD" w:rsidRPr="00D421A1">
        <w:t xml:space="preserve"> de </w:t>
      </w:r>
      <w:proofErr w:type="spellStart"/>
      <w:r w:rsidR="005C0EAD" w:rsidRPr="00D421A1">
        <w:t>Pharmacologie</w:t>
      </w:r>
      <w:proofErr w:type="spellEnd"/>
      <w:r w:rsidR="005C0EAD" w:rsidRPr="00D421A1">
        <w:t xml:space="preserve"> </w:t>
      </w:r>
      <w:proofErr w:type="spellStart"/>
      <w:r w:rsidR="005C0EAD" w:rsidRPr="00D421A1">
        <w:t>Moléculaire</w:t>
      </w:r>
      <w:proofErr w:type="spellEnd"/>
      <w:r w:rsidR="005C0EAD" w:rsidRPr="00D421A1">
        <w:t xml:space="preserve"> et </w:t>
      </w:r>
      <w:proofErr w:type="spellStart"/>
      <w:r w:rsidR="005C0EAD" w:rsidRPr="00D421A1">
        <w:t>Cellulaire</w:t>
      </w:r>
      <w:proofErr w:type="spellEnd"/>
      <w:r w:rsidR="005C0EAD" w:rsidRPr="00D421A1">
        <w:t xml:space="preserve">, </w:t>
      </w:r>
      <w:proofErr w:type="spellStart"/>
      <w:r w:rsidR="005C0EAD" w:rsidRPr="00D421A1">
        <w:t>Universite</w:t>
      </w:r>
      <w:proofErr w:type="spellEnd"/>
      <w:r w:rsidR="005C0EAD" w:rsidRPr="00D421A1">
        <w:t xml:space="preserve">́ Nice Sophia </w:t>
      </w:r>
      <w:proofErr w:type="spellStart"/>
      <w:r w:rsidR="005C0EAD" w:rsidRPr="00D421A1">
        <w:t>Antipolis</w:t>
      </w:r>
      <w:proofErr w:type="spellEnd"/>
      <w:r w:rsidR="005C0EAD" w:rsidRPr="00D421A1">
        <w:t xml:space="preserve"> and CNRS, 06560 </w:t>
      </w:r>
      <w:proofErr w:type="spellStart"/>
      <w:r w:rsidR="005C0EAD" w:rsidRPr="00D421A1">
        <w:t>Valbonne</w:t>
      </w:r>
      <w:proofErr w:type="spellEnd"/>
      <w:r w:rsidR="005C0EAD" w:rsidRPr="00D421A1">
        <w:t>, France. Tel: +33 493957769; E-mail: vanni@ipmc.cnrs.fr</w:t>
      </w:r>
    </w:p>
    <w:p w14:paraId="32C2B71D" w14:textId="77777777" w:rsidR="00E91EF1" w:rsidRDefault="00E91EF1" w:rsidP="0019271A">
      <w:pPr>
        <w:pStyle w:val="N3References"/>
      </w:pPr>
    </w:p>
    <w:p w14:paraId="3EC698BB" w14:textId="77777777" w:rsidR="008E0B05" w:rsidRDefault="008E0B05" w:rsidP="0019271A">
      <w:pPr>
        <w:pStyle w:val="N3References"/>
      </w:pPr>
    </w:p>
    <w:p w14:paraId="33E8F89B" w14:textId="75BB6FD9" w:rsidR="00E91EF1" w:rsidRDefault="00E91EF1" w:rsidP="00E91EF1">
      <w:pPr>
        <w:pStyle w:val="N3References"/>
        <w:spacing w:line="240" w:lineRule="exact"/>
        <w:ind w:left="720" w:hanging="720"/>
      </w:pPr>
      <w:r>
        <w:fldChar w:fldCharType="begin"/>
      </w:r>
      <w:r>
        <w:instrText xml:space="preserve"> ADDIN EN.REFLIST </w:instrText>
      </w:r>
      <w:r>
        <w:fldChar w:fldCharType="separate"/>
      </w:r>
      <w:bookmarkStart w:id="3" w:name="_ENREF_1"/>
      <w:r>
        <w:t>1.</w:t>
      </w:r>
      <w:r>
        <w:tab/>
        <w:t xml:space="preserve">D. Russel, K. Lasker, J. Phillips, D. Schneidman-Duhovny, J. A. Velazquez-Muriel and A. Sali, </w:t>
      </w:r>
      <w:r w:rsidR="000C3C72">
        <w:rPr>
          <w:i/>
        </w:rPr>
        <w:t>Curr Opin Cell Biol</w:t>
      </w:r>
      <w:r>
        <w:t xml:space="preserve">, 2009, </w:t>
      </w:r>
      <w:r w:rsidRPr="00E91EF1">
        <w:rPr>
          <w:b/>
        </w:rPr>
        <w:t>21</w:t>
      </w:r>
      <w:r w:rsidR="000C3C72">
        <w:t>, 97</w:t>
      </w:r>
      <w:r>
        <w:t>.</w:t>
      </w:r>
      <w:bookmarkEnd w:id="3"/>
    </w:p>
    <w:p w14:paraId="1C7030BC" w14:textId="0FB00B9D" w:rsidR="00E91EF1" w:rsidRDefault="00E91EF1" w:rsidP="00E91EF1">
      <w:pPr>
        <w:pStyle w:val="N3References"/>
        <w:spacing w:line="240" w:lineRule="exact"/>
        <w:ind w:left="720" w:hanging="720"/>
      </w:pPr>
      <w:bookmarkStart w:id="4" w:name="_ENREF_2"/>
      <w:r>
        <w:t>2.</w:t>
      </w:r>
      <w:r>
        <w:tab/>
        <w:t xml:space="preserve">R. Car and M. Parrinello, </w:t>
      </w:r>
      <w:r w:rsidRPr="00E91EF1">
        <w:rPr>
          <w:i/>
        </w:rPr>
        <w:t>Phys Rev Lett</w:t>
      </w:r>
      <w:r>
        <w:t xml:space="preserve">, 1985, </w:t>
      </w:r>
      <w:r w:rsidRPr="00E91EF1">
        <w:rPr>
          <w:b/>
        </w:rPr>
        <w:t>55</w:t>
      </w:r>
      <w:r w:rsidR="000C3C72">
        <w:t>, 2471</w:t>
      </w:r>
      <w:r>
        <w:t>.</w:t>
      </w:r>
      <w:bookmarkEnd w:id="4"/>
    </w:p>
    <w:p w14:paraId="1D118BCA" w14:textId="5B59F573" w:rsidR="00E91EF1" w:rsidRDefault="00E91EF1" w:rsidP="00E91EF1">
      <w:pPr>
        <w:pStyle w:val="N3References"/>
        <w:spacing w:line="240" w:lineRule="exact"/>
        <w:ind w:left="720" w:hanging="720"/>
      </w:pPr>
      <w:bookmarkStart w:id="5" w:name="_ENREF_3"/>
      <w:r>
        <w:t>3.</w:t>
      </w:r>
      <w:r>
        <w:tab/>
        <w:t xml:space="preserve">J. VandeVondele, U. Borstnik and J. Hutter, </w:t>
      </w:r>
      <w:r w:rsidRPr="00E91EF1">
        <w:rPr>
          <w:i/>
        </w:rPr>
        <w:t>J Chem Theory Comput</w:t>
      </w:r>
      <w:r>
        <w:t xml:space="preserve">, 2012, </w:t>
      </w:r>
      <w:r w:rsidRPr="00E91EF1">
        <w:rPr>
          <w:b/>
        </w:rPr>
        <w:t>8</w:t>
      </w:r>
      <w:r w:rsidR="000C3C72">
        <w:t>, 3565</w:t>
      </w:r>
      <w:r>
        <w:t>.</w:t>
      </w:r>
      <w:bookmarkEnd w:id="5"/>
    </w:p>
    <w:p w14:paraId="5857C990" w14:textId="29BB4456" w:rsidR="00E91EF1" w:rsidRDefault="00E91EF1" w:rsidP="00E91EF1">
      <w:pPr>
        <w:pStyle w:val="N3References"/>
        <w:spacing w:line="240" w:lineRule="exact"/>
        <w:ind w:left="720" w:hanging="720"/>
      </w:pPr>
      <w:bookmarkStart w:id="6" w:name="_ENREF_4"/>
      <w:r>
        <w:t>4.</w:t>
      </w:r>
      <w:r>
        <w:tab/>
        <w:t xml:space="preserve">I. S. Ufimtsev, N. Luehr and T. J. Martinez, </w:t>
      </w:r>
      <w:r w:rsidRPr="00E91EF1">
        <w:rPr>
          <w:i/>
        </w:rPr>
        <w:t>J</w:t>
      </w:r>
      <w:r w:rsidR="000C3C72">
        <w:rPr>
          <w:i/>
        </w:rPr>
        <w:t xml:space="preserve"> Phys Chem Lett</w:t>
      </w:r>
      <w:r>
        <w:t xml:space="preserve">, 2011, </w:t>
      </w:r>
      <w:r w:rsidRPr="00E91EF1">
        <w:rPr>
          <w:b/>
        </w:rPr>
        <w:t>2</w:t>
      </w:r>
      <w:r>
        <w:t>, 1789.</w:t>
      </w:r>
      <w:bookmarkEnd w:id="6"/>
    </w:p>
    <w:p w14:paraId="3950ED47" w14:textId="77777777" w:rsidR="00E91EF1" w:rsidRDefault="00E91EF1" w:rsidP="00E91EF1">
      <w:pPr>
        <w:pStyle w:val="N3References"/>
        <w:spacing w:line="240" w:lineRule="exact"/>
        <w:ind w:left="720" w:hanging="720"/>
      </w:pPr>
      <w:bookmarkStart w:id="7" w:name="_ENREF_5"/>
      <w:r>
        <w:t>5.</w:t>
      </w:r>
      <w:r>
        <w:tab/>
        <w:t xml:space="preserve">J. F. Capitani, R. F. Nalewajski and R. G. Parr, </w:t>
      </w:r>
      <w:r w:rsidRPr="00E91EF1">
        <w:rPr>
          <w:i/>
        </w:rPr>
        <w:t>J Chem Phys</w:t>
      </w:r>
      <w:r>
        <w:t xml:space="preserve">, 1982, </w:t>
      </w:r>
      <w:r w:rsidRPr="00E91EF1">
        <w:rPr>
          <w:b/>
        </w:rPr>
        <w:t>76</w:t>
      </w:r>
      <w:r>
        <w:t>, 568-573.</w:t>
      </w:r>
      <w:bookmarkEnd w:id="7"/>
    </w:p>
    <w:p w14:paraId="1FCA5D17" w14:textId="412C212E" w:rsidR="00E91EF1" w:rsidRDefault="00E91EF1" w:rsidP="00E91EF1">
      <w:pPr>
        <w:pStyle w:val="N3References"/>
        <w:spacing w:line="240" w:lineRule="exact"/>
        <w:ind w:left="720" w:hanging="720"/>
      </w:pPr>
      <w:bookmarkStart w:id="8" w:name="_ENREF_6"/>
      <w:r>
        <w:t>6.</w:t>
      </w:r>
      <w:r>
        <w:tab/>
        <w:t xml:space="preserve">A. Dreuw and M. Head-Gordon, </w:t>
      </w:r>
      <w:r w:rsidRPr="00E91EF1">
        <w:rPr>
          <w:i/>
        </w:rPr>
        <w:t>Chem</w:t>
      </w:r>
      <w:r w:rsidR="000C3C72">
        <w:rPr>
          <w:i/>
        </w:rPr>
        <w:t xml:space="preserve"> Rev</w:t>
      </w:r>
      <w:r>
        <w:t xml:space="preserve">, 2005, </w:t>
      </w:r>
      <w:r w:rsidRPr="00E91EF1">
        <w:rPr>
          <w:b/>
        </w:rPr>
        <w:t>105</w:t>
      </w:r>
      <w:r>
        <w:t>, 4</w:t>
      </w:r>
      <w:r w:rsidR="000C3C72">
        <w:t>009</w:t>
      </w:r>
      <w:r>
        <w:t>.</w:t>
      </w:r>
      <w:bookmarkEnd w:id="8"/>
    </w:p>
    <w:p w14:paraId="15C0AB4B" w14:textId="459ACFF7" w:rsidR="00E91EF1" w:rsidRDefault="00E91EF1" w:rsidP="00E91EF1">
      <w:pPr>
        <w:pStyle w:val="N3References"/>
        <w:spacing w:line="240" w:lineRule="exact"/>
        <w:ind w:left="720" w:hanging="720"/>
      </w:pPr>
      <w:bookmarkStart w:id="9" w:name="_ENREF_7"/>
      <w:r>
        <w:t>7.</w:t>
      </w:r>
      <w:r>
        <w:tab/>
        <w:t xml:space="preserve">M. Elstner, D. Porezag, G. Jungnickel, J. Elsner, M. Haugk, T. Frauenheim, S. Suhai and G. Seifert, </w:t>
      </w:r>
      <w:r w:rsidR="000C3C72">
        <w:rPr>
          <w:i/>
        </w:rPr>
        <w:t>Phys Rev</w:t>
      </w:r>
      <w:r w:rsidRPr="00E91EF1">
        <w:rPr>
          <w:i/>
        </w:rPr>
        <w:t xml:space="preserve"> B</w:t>
      </w:r>
      <w:r>
        <w:t xml:space="preserve">, 1998, </w:t>
      </w:r>
      <w:r w:rsidRPr="00E91EF1">
        <w:rPr>
          <w:b/>
        </w:rPr>
        <w:t>58</w:t>
      </w:r>
      <w:r w:rsidR="000C3C72">
        <w:t>, 7260</w:t>
      </w:r>
      <w:r>
        <w:t>.</w:t>
      </w:r>
      <w:bookmarkEnd w:id="9"/>
    </w:p>
    <w:p w14:paraId="233277BC" w14:textId="061FEA39" w:rsidR="00E91EF1" w:rsidRDefault="00E91EF1" w:rsidP="000C3C72">
      <w:pPr>
        <w:pStyle w:val="N3References"/>
        <w:spacing w:line="240" w:lineRule="exact"/>
        <w:ind w:left="720" w:hanging="720"/>
      </w:pPr>
      <w:bookmarkStart w:id="10" w:name="_ENREF_8"/>
      <w:r>
        <w:t>8.</w:t>
      </w:r>
      <w:r>
        <w:tab/>
        <w:t xml:space="preserve">T. Helgaker, P. Jorgensen and J. Olsen, </w:t>
      </w:r>
      <w:r w:rsidRPr="00E91EF1">
        <w:rPr>
          <w:i/>
        </w:rPr>
        <w:t>Molecular Electronic-Structure Theory</w:t>
      </w:r>
      <w:r w:rsidR="000C3C72">
        <w:t>, Wiley, New York</w:t>
      </w:r>
      <w:r>
        <w:t>, 2013.</w:t>
      </w:r>
      <w:bookmarkEnd w:id="10"/>
    </w:p>
    <w:p w14:paraId="39F9542F" w14:textId="4229B0A8" w:rsidR="00E91EF1" w:rsidRDefault="00E91EF1" w:rsidP="00E91EF1">
      <w:pPr>
        <w:pStyle w:val="N3References"/>
        <w:spacing w:line="240" w:lineRule="exact"/>
        <w:ind w:left="720" w:hanging="720"/>
      </w:pPr>
      <w:bookmarkStart w:id="11" w:name="_ENREF_9"/>
      <w:r>
        <w:t>9.</w:t>
      </w:r>
      <w:r>
        <w:tab/>
        <w:t xml:space="preserve">J. K. Hwang and A. Warshel, </w:t>
      </w:r>
      <w:r w:rsidRPr="00E91EF1">
        <w:rPr>
          <w:i/>
        </w:rPr>
        <w:t>J</w:t>
      </w:r>
      <w:r w:rsidR="000C3C72">
        <w:rPr>
          <w:i/>
        </w:rPr>
        <w:t xml:space="preserve"> Am Chem Soc,</w:t>
      </w:r>
      <w:r>
        <w:t xml:space="preserve"> 1996, </w:t>
      </w:r>
      <w:r w:rsidRPr="00E91EF1">
        <w:rPr>
          <w:b/>
        </w:rPr>
        <w:t>118</w:t>
      </w:r>
      <w:r w:rsidR="000C3C72">
        <w:t>, 11745</w:t>
      </w:r>
      <w:r>
        <w:t>.</w:t>
      </w:r>
      <w:bookmarkEnd w:id="11"/>
    </w:p>
    <w:p w14:paraId="2A44DC75" w14:textId="0DAE55E1" w:rsidR="00E91EF1" w:rsidRDefault="00E91EF1" w:rsidP="00E91EF1">
      <w:pPr>
        <w:pStyle w:val="N3References"/>
        <w:spacing w:line="240" w:lineRule="exact"/>
        <w:ind w:left="720" w:hanging="720"/>
      </w:pPr>
      <w:bookmarkStart w:id="12" w:name="_ENREF_10"/>
      <w:r>
        <w:t>10.</w:t>
      </w:r>
      <w:r>
        <w:tab/>
        <w:t xml:space="preserve">N. Makri, </w:t>
      </w:r>
      <w:r w:rsidRPr="00E91EF1">
        <w:rPr>
          <w:i/>
        </w:rPr>
        <w:t>J Chem Phys</w:t>
      </w:r>
      <w:r>
        <w:t xml:space="preserve">, 1991, </w:t>
      </w:r>
      <w:r w:rsidRPr="00E91EF1">
        <w:rPr>
          <w:b/>
        </w:rPr>
        <w:t>94</w:t>
      </w:r>
      <w:r w:rsidR="000C3C72">
        <w:t>, 4949</w:t>
      </w:r>
      <w:r>
        <w:t>.</w:t>
      </w:r>
      <w:bookmarkEnd w:id="12"/>
    </w:p>
    <w:p w14:paraId="758BA653" w14:textId="64C84399" w:rsidR="00E91EF1" w:rsidRDefault="00E91EF1" w:rsidP="00E91EF1">
      <w:pPr>
        <w:pStyle w:val="N3References"/>
        <w:spacing w:line="240" w:lineRule="exact"/>
        <w:ind w:left="720" w:hanging="720"/>
      </w:pPr>
      <w:bookmarkStart w:id="13" w:name="_ENREF_11"/>
      <w:r>
        <w:t>11.</w:t>
      </w:r>
      <w:r>
        <w:tab/>
        <w:t xml:space="preserve">J. Z. Pu, J. L. Gao and D. G. Truhlar, </w:t>
      </w:r>
      <w:r w:rsidRPr="00E91EF1">
        <w:rPr>
          <w:i/>
        </w:rPr>
        <w:t>J</w:t>
      </w:r>
      <w:r w:rsidR="000C3C72">
        <w:rPr>
          <w:i/>
        </w:rPr>
        <w:t xml:space="preserve"> Phys Chem</w:t>
      </w:r>
      <w:r w:rsidRPr="00E91EF1">
        <w:rPr>
          <w:i/>
        </w:rPr>
        <w:t xml:space="preserve"> A</w:t>
      </w:r>
      <w:r>
        <w:t xml:space="preserve">, 2004, </w:t>
      </w:r>
      <w:r w:rsidRPr="00E91EF1">
        <w:rPr>
          <w:b/>
        </w:rPr>
        <w:t>108</w:t>
      </w:r>
      <w:r>
        <w:t>, 632</w:t>
      </w:r>
      <w:bookmarkEnd w:id="13"/>
      <w:r w:rsidR="000C3C72">
        <w:t>.</w:t>
      </w:r>
    </w:p>
    <w:p w14:paraId="759EF816" w14:textId="687EBB2F" w:rsidR="00E91EF1" w:rsidRDefault="00E91EF1" w:rsidP="00E91EF1">
      <w:pPr>
        <w:pStyle w:val="N3References"/>
        <w:spacing w:line="240" w:lineRule="exact"/>
        <w:ind w:left="720" w:hanging="720"/>
      </w:pPr>
      <w:bookmarkStart w:id="14" w:name="_ENREF_12"/>
      <w:r>
        <w:t>12.</w:t>
      </w:r>
      <w:r>
        <w:tab/>
        <w:t xml:space="preserve">W. Thiel, </w:t>
      </w:r>
      <w:r w:rsidR="000C3C72">
        <w:rPr>
          <w:i/>
        </w:rPr>
        <w:t>Wiley Inter</w:t>
      </w:r>
      <w:r w:rsidRPr="00E91EF1">
        <w:rPr>
          <w:i/>
        </w:rPr>
        <w:t xml:space="preserve"> Rev-Comput</w:t>
      </w:r>
      <w:r w:rsidR="000C3C72">
        <w:rPr>
          <w:i/>
        </w:rPr>
        <w:t xml:space="preserve"> </w:t>
      </w:r>
      <w:r w:rsidRPr="00E91EF1">
        <w:rPr>
          <w:i/>
        </w:rPr>
        <w:t>Mol</w:t>
      </w:r>
      <w:r w:rsidR="000C3C72">
        <w:rPr>
          <w:i/>
        </w:rPr>
        <w:t xml:space="preserve"> </w:t>
      </w:r>
      <w:r w:rsidRPr="00E91EF1">
        <w:rPr>
          <w:i/>
        </w:rPr>
        <w:t>Sci</w:t>
      </w:r>
      <w:r>
        <w:t xml:space="preserve">, 2014, </w:t>
      </w:r>
      <w:r w:rsidRPr="00E91EF1">
        <w:rPr>
          <w:b/>
        </w:rPr>
        <w:t>4</w:t>
      </w:r>
      <w:r>
        <w:t>, 145.</w:t>
      </w:r>
      <w:bookmarkEnd w:id="14"/>
    </w:p>
    <w:p w14:paraId="1695ED81" w14:textId="2BA0A804" w:rsidR="00E91EF1" w:rsidRDefault="00E91EF1" w:rsidP="00E91EF1">
      <w:pPr>
        <w:pStyle w:val="N3References"/>
        <w:spacing w:line="240" w:lineRule="exact"/>
        <w:ind w:left="720" w:hanging="720"/>
      </w:pPr>
      <w:bookmarkStart w:id="15" w:name="_ENREF_13"/>
      <w:r>
        <w:t>13.</w:t>
      </w:r>
      <w:r>
        <w:tab/>
        <w:t xml:space="preserve">S. P. Webb, T. Iordanov and S. Hammes-Schiffer, </w:t>
      </w:r>
      <w:r w:rsidRPr="00E91EF1">
        <w:rPr>
          <w:i/>
        </w:rPr>
        <w:t>J Chem Phys</w:t>
      </w:r>
      <w:r>
        <w:t xml:space="preserve">, 2002, </w:t>
      </w:r>
      <w:r w:rsidRPr="00E91EF1">
        <w:rPr>
          <w:b/>
        </w:rPr>
        <w:t>117</w:t>
      </w:r>
      <w:r>
        <w:t>, 4106.</w:t>
      </w:r>
      <w:bookmarkEnd w:id="15"/>
    </w:p>
    <w:p w14:paraId="6E07365D" w14:textId="23809AB0" w:rsidR="00E91EF1" w:rsidRDefault="00E91EF1" w:rsidP="00E91EF1">
      <w:pPr>
        <w:pStyle w:val="N3References"/>
        <w:spacing w:line="240" w:lineRule="exact"/>
        <w:ind w:left="720" w:hanging="720"/>
      </w:pPr>
      <w:bookmarkStart w:id="16" w:name="_ENREF_14"/>
      <w:r>
        <w:t>14.</w:t>
      </w:r>
      <w:r>
        <w:tab/>
        <w:t xml:space="preserve">J. C. Phillips, R. Braun, W. Wang, J. Gumbart, E. Tajkhorshid, E. Villa, C. Chipot, R. D. Skeel, L. Kale and K. Schulten, </w:t>
      </w:r>
      <w:r w:rsidRPr="00E91EF1">
        <w:rPr>
          <w:i/>
        </w:rPr>
        <w:t>J Comput Chem</w:t>
      </w:r>
      <w:r>
        <w:t xml:space="preserve">, 2005, </w:t>
      </w:r>
      <w:r w:rsidRPr="00E91EF1">
        <w:rPr>
          <w:b/>
        </w:rPr>
        <w:t>26</w:t>
      </w:r>
      <w:r>
        <w:t>, 1781.</w:t>
      </w:r>
      <w:bookmarkEnd w:id="16"/>
    </w:p>
    <w:p w14:paraId="15350C2C" w14:textId="56A1B619" w:rsidR="00E91EF1" w:rsidRDefault="00E91EF1" w:rsidP="00E91EF1">
      <w:pPr>
        <w:pStyle w:val="N3References"/>
        <w:spacing w:line="240" w:lineRule="exact"/>
        <w:ind w:left="720" w:hanging="720"/>
      </w:pPr>
      <w:bookmarkStart w:id="17" w:name="_ENREF_15"/>
      <w:r>
        <w:t>15.</w:t>
      </w:r>
      <w:r>
        <w:tab/>
        <w:t xml:space="preserve">L. C. T. Pierce, R. Salomon-Ferrer, C. A. F. de Oliveira, J. A. McCammon and R. C. Walker, </w:t>
      </w:r>
      <w:r w:rsidRPr="00E91EF1">
        <w:rPr>
          <w:i/>
        </w:rPr>
        <w:t>J Chem Theory Comput</w:t>
      </w:r>
      <w:r>
        <w:t xml:space="preserve">, 2012, </w:t>
      </w:r>
      <w:r w:rsidRPr="00E91EF1">
        <w:rPr>
          <w:b/>
        </w:rPr>
        <w:t>8</w:t>
      </w:r>
      <w:r w:rsidR="000C3C72">
        <w:t>, 2997</w:t>
      </w:r>
      <w:r>
        <w:t>.</w:t>
      </w:r>
      <w:bookmarkEnd w:id="17"/>
    </w:p>
    <w:p w14:paraId="12AE2C94" w14:textId="23AB8B26" w:rsidR="00E91EF1" w:rsidRDefault="00E91EF1" w:rsidP="00E91EF1">
      <w:pPr>
        <w:pStyle w:val="N3References"/>
        <w:spacing w:line="240" w:lineRule="exact"/>
        <w:ind w:left="720" w:hanging="720"/>
      </w:pPr>
      <w:bookmarkStart w:id="18" w:name="_ENREF_16"/>
      <w:r>
        <w:t>16.</w:t>
      </w:r>
      <w:r>
        <w:tab/>
        <w:t xml:space="preserve">T. Schlick, R. Collepardo-Guevara, L. A. Halvorsen, S. Jung and X. Xiao, </w:t>
      </w:r>
      <w:r w:rsidRPr="00E91EF1">
        <w:rPr>
          <w:i/>
        </w:rPr>
        <w:t>Q</w:t>
      </w:r>
      <w:r w:rsidR="000C3C72">
        <w:rPr>
          <w:i/>
        </w:rPr>
        <w:t xml:space="preserve"> Rev Biophys</w:t>
      </w:r>
      <w:r>
        <w:t xml:space="preserve">, 2011, </w:t>
      </w:r>
      <w:r w:rsidRPr="00E91EF1">
        <w:rPr>
          <w:b/>
        </w:rPr>
        <w:t>44</w:t>
      </w:r>
      <w:r>
        <w:t>, 191.</w:t>
      </w:r>
      <w:bookmarkEnd w:id="18"/>
    </w:p>
    <w:p w14:paraId="4216C515" w14:textId="0A7D5FFF" w:rsidR="00E91EF1" w:rsidRDefault="00E91EF1" w:rsidP="00E91EF1">
      <w:pPr>
        <w:pStyle w:val="N3References"/>
        <w:spacing w:line="240" w:lineRule="exact"/>
        <w:ind w:left="720" w:hanging="720"/>
      </w:pPr>
      <w:bookmarkStart w:id="19" w:name="_ENREF_17"/>
      <w:r>
        <w:t>17.</w:t>
      </w:r>
      <w:r>
        <w:tab/>
        <w:t xml:space="preserve">J. E. Stone, J. C. Phillips, P. L. Freddolino, D. J. Hardy, L. G. Trabuco and K. Schulten, </w:t>
      </w:r>
      <w:r w:rsidRPr="00E91EF1">
        <w:rPr>
          <w:i/>
        </w:rPr>
        <w:t>J Comput Chem</w:t>
      </w:r>
      <w:r>
        <w:t xml:space="preserve">, 2007, </w:t>
      </w:r>
      <w:r w:rsidRPr="00E91EF1">
        <w:rPr>
          <w:b/>
        </w:rPr>
        <w:t>28</w:t>
      </w:r>
      <w:r w:rsidR="000C3C72">
        <w:t>, 2618</w:t>
      </w:r>
      <w:r>
        <w:t>.</w:t>
      </w:r>
      <w:bookmarkEnd w:id="19"/>
    </w:p>
    <w:p w14:paraId="13CDECC7" w14:textId="3865DD21" w:rsidR="00E91EF1" w:rsidRDefault="00E91EF1" w:rsidP="00E91EF1">
      <w:pPr>
        <w:pStyle w:val="N3References"/>
        <w:spacing w:line="240" w:lineRule="exact"/>
        <w:ind w:left="720" w:hanging="720"/>
      </w:pPr>
      <w:bookmarkStart w:id="20" w:name="_ENREF_18"/>
      <w:r>
        <w:t>18.</w:t>
      </w:r>
      <w:r>
        <w:tab/>
        <w:t xml:space="preserve">B. R. Brooks, C. L. Brooks, A. D. Mackerell, L. Nilsson, R. J. Petrella, B. Roux, Y. Won, G. Archontis, C. Bartels, S. Boresch, A. Caflisch, L. Caves, Q. Cui, A. R. Dinner, M. Feig, S. Fischer, J. Gao, M. Hodoscek, W. Im, K. Kuczera, T. Lazaridis, J. Ma, V. Ovchinnikov, E. Paci, R. W. Pastor, C. B. Post, J. Z. Pu, M. Schaefer, B. Tidor, R. M. Venable, H. L. Woodcock, X. Wu, W. Yang, D. M. York and M. Karplus, </w:t>
      </w:r>
      <w:r w:rsidRPr="00E91EF1">
        <w:rPr>
          <w:i/>
        </w:rPr>
        <w:t>J Comput Chem</w:t>
      </w:r>
      <w:r>
        <w:t xml:space="preserve">, 2009, </w:t>
      </w:r>
      <w:r w:rsidRPr="00E91EF1">
        <w:rPr>
          <w:b/>
        </w:rPr>
        <w:t>30</w:t>
      </w:r>
      <w:r>
        <w:t>, 1545.</w:t>
      </w:r>
      <w:bookmarkEnd w:id="20"/>
    </w:p>
    <w:p w14:paraId="3004EE48" w14:textId="14834728" w:rsidR="00E91EF1" w:rsidRDefault="00E91EF1" w:rsidP="00E91EF1">
      <w:pPr>
        <w:pStyle w:val="N3References"/>
        <w:spacing w:line="240" w:lineRule="exact"/>
        <w:ind w:left="720" w:hanging="720"/>
      </w:pPr>
      <w:bookmarkStart w:id="21" w:name="_ENREF_19"/>
      <w:r>
        <w:t>19.</w:t>
      </w:r>
      <w:r>
        <w:tab/>
        <w:t xml:space="preserve">B. R. Brooks, R. E. Bruccoleri, B. D. Olafson, D. J. States, S. Swaminathan and M. Karplus, </w:t>
      </w:r>
      <w:r w:rsidRPr="00E91EF1">
        <w:rPr>
          <w:i/>
        </w:rPr>
        <w:t>J Comput Chem</w:t>
      </w:r>
      <w:r>
        <w:t xml:space="preserve">, 1983, </w:t>
      </w:r>
      <w:r w:rsidRPr="00E91EF1">
        <w:rPr>
          <w:b/>
        </w:rPr>
        <w:t>4</w:t>
      </w:r>
      <w:r>
        <w:t>, 187.</w:t>
      </w:r>
      <w:bookmarkEnd w:id="21"/>
    </w:p>
    <w:p w14:paraId="5BA4BEEF" w14:textId="46FCA3EE" w:rsidR="00E91EF1" w:rsidRDefault="00E91EF1" w:rsidP="00E91EF1">
      <w:pPr>
        <w:pStyle w:val="N3References"/>
        <w:spacing w:line="240" w:lineRule="exact"/>
        <w:ind w:left="720" w:hanging="720"/>
      </w:pPr>
      <w:bookmarkStart w:id="22" w:name="_ENREF_20"/>
      <w:r>
        <w:t>20.</w:t>
      </w:r>
      <w:r>
        <w:tab/>
        <w:t>W. L. Jorgensen, D. S. Maxwell and J. Tirado</w:t>
      </w:r>
      <w:r w:rsidR="000C3C72">
        <w:t>-</w:t>
      </w:r>
      <w:r>
        <w:t xml:space="preserve">Rives, </w:t>
      </w:r>
      <w:r w:rsidRPr="00E91EF1">
        <w:rPr>
          <w:i/>
        </w:rPr>
        <w:t>J</w:t>
      </w:r>
      <w:r w:rsidR="000C3C72">
        <w:rPr>
          <w:i/>
        </w:rPr>
        <w:t xml:space="preserve"> Am Chem Soc</w:t>
      </w:r>
      <w:r>
        <w:t xml:space="preserve">, 1996, </w:t>
      </w:r>
      <w:r w:rsidRPr="00E91EF1">
        <w:rPr>
          <w:b/>
        </w:rPr>
        <w:t>118</w:t>
      </w:r>
      <w:r>
        <w:t>, 11225.</w:t>
      </w:r>
      <w:bookmarkEnd w:id="22"/>
    </w:p>
    <w:p w14:paraId="44FA64F1" w14:textId="12895404" w:rsidR="00E91EF1" w:rsidRDefault="00E91EF1" w:rsidP="00E91EF1">
      <w:pPr>
        <w:pStyle w:val="N3References"/>
        <w:spacing w:line="240" w:lineRule="exact"/>
        <w:ind w:left="720" w:hanging="720"/>
      </w:pPr>
      <w:bookmarkStart w:id="23" w:name="_ENREF_21"/>
      <w:r>
        <w:t>21.</w:t>
      </w:r>
      <w:r>
        <w:tab/>
        <w:t xml:space="preserve">W. R. P. Scott, P. H. Hunenberger, I. G. Tironi, A. E. Mark, S. R. Billeter, J. Fennen, A. E. Torda, T. Huber, P. Kruger and W. F. van Gunsteren, </w:t>
      </w:r>
      <w:r w:rsidRPr="00E91EF1">
        <w:rPr>
          <w:i/>
        </w:rPr>
        <w:t>J</w:t>
      </w:r>
      <w:r w:rsidR="000C3C72">
        <w:rPr>
          <w:i/>
        </w:rPr>
        <w:t xml:space="preserve"> Phys Chem</w:t>
      </w:r>
      <w:r w:rsidRPr="00E91EF1">
        <w:rPr>
          <w:i/>
        </w:rPr>
        <w:t xml:space="preserve"> A</w:t>
      </w:r>
      <w:r>
        <w:t xml:space="preserve">, 1999, </w:t>
      </w:r>
      <w:r w:rsidRPr="00E91EF1">
        <w:rPr>
          <w:b/>
        </w:rPr>
        <w:t>103</w:t>
      </w:r>
      <w:r>
        <w:t>, 3596</w:t>
      </w:r>
      <w:bookmarkEnd w:id="23"/>
      <w:r w:rsidR="000C3C72">
        <w:t>.</w:t>
      </w:r>
    </w:p>
    <w:p w14:paraId="12FA6052" w14:textId="715834BB" w:rsidR="00E91EF1" w:rsidRDefault="00E91EF1" w:rsidP="00E91EF1">
      <w:pPr>
        <w:pStyle w:val="N3References"/>
        <w:spacing w:line="240" w:lineRule="exact"/>
        <w:ind w:left="720" w:hanging="720"/>
      </w:pPr>
      <w:bookmarkStart w:id="24" w:name="_ENREF_22"/>
      <w:r>
        <w:t>22.</w:t>
      </w:r>
      <w:r>
        <w:tab/>
        <w:t xml:space="preserve">J. M. Wang, R. M. Wolf, J. W. Caldwell, P. A. Kollman and D. A. Case, </w:t>
      </w:r>
      <w:r w:rsidRPr="00E91EF1">
        <w:rPr>
          <w:i/>
        </w:rPr>
        <w:t>J Comput Chem</w:t>
      </w:r>
      <w:r>
        <w:t xml:space="preserve">, 2004, </w:t>
      </w:r>
      <w:r w:rsidRPr="00E91EF1">
        <w:rPr>
          <w:b/>
        </w:rPr>
        <w:t>25</w:t>
      </w:r>
      <w:r>
        <w:t>, 1157.</w:t>
      </w:r>
      <w:bookmarkEnd w:id="24"/>
    </w:p>
    <w:p w14:paraId="08F1C296" w14:textId="74F02F11" w:rsidR="00E91EF1" w:rsidRDefault="00E91EF1" w:rsidP="00E91EF1">
      <w:pPr>
        <w:pStyle w:val="N3References"/>
        <w:spacing w:line="240" w:lineRule="exact"/>
        <w:ind w:left="720" w:hanging="720"/>
      </w:pPr>
      <w:bookmarkStart w:id="25" w:name="_ENREF_23"/>
      <w:r>
        <w:t>23.</w:t>
      </w:r>
      <w:r>
        <w:tab/>
        <w:t xml:space="preserve">M. Rueda, C. Ferrer-Costa, T. Meyer, A. Perez, J. Camps, A. Hospital, J. L. Gelpi and M. Orozco, </w:t>
      </w:r>
      <w:r w:rsidRPr="00E91EF1">
        <w:rPr>
          <w:i/>
        </w:rPr>
        <w:t>P</w:t>
      </w:r>
      <w:r w:rsidR="000C3C72">
        <w:rPr>
          <w:i/>
        </w:rPr>
        <w:t>roc</w:t>
      </w:r>
      <w:r w:rsidRPr="00E91EF1">
        <w:rPr>
          <w:i/>
        </w:rPr>
        <w:t xml:space="preserve"> Natl Acad Sci USA</w:t>
      </w:r>
      <w:r>
        <w:t xml:space="preserve">, 2007, </w:t>
      </w:r>
      <w:r w:rsidRPr="00E91EF1">
        <w:rPr>
          <w:b/>
        </w:rPr>
        <w:t>104</w:t>
      </w:r>
      <w:r>
        <w:t>, 796.</w:t>
      </w:r>
      <w:bookmarkEnd w:id="25"/>
    </w:p>
    <w:p w14:paraId="6DE0FBB7" w14:textId="4F14C29D" w:rsidR="00E91EF1" w:rsidRDefault="00E91EF1" w:rsidP="00E91EF1">
      <w:pPr>
        <w:pStyle w:val="N3References"/>
        <w:spacing w:line="240" w:lineRule="exact"/>
        <w:ind w:left="720" w:hanging="720"/>
      </w:pPr>
      <w:bookmarkStart w:id="26" w:name="_ENREF_24"/>
      <w:r>
        <w:t>24.</w:t>
      </w:r>
      <w:r>
        <w:tab/>
        <w:t xml:space="preserve">E. Brunk and U. Rothlisberger, </w:t>
      </w:r>
      <w:r w:rsidRPr="00E91EF1">
        <w:rPr>
          <w:i/>
        </w:rPr>
        <w:t>Chem Rev</w:t>
      </w:r>
      <w:r>
        <w:t>, 2015.</w:t>
      </w:r>
      <w:bookmarkEnd w:id="26"/>
      <w:r w:rsidR="000C3C72">
        <w:t xml:space="preserve"> Published online doi:</w:t>
      </w:r>
      <w:r w:rsidR="000C3C72" w:rsidRPr="000C3C72">
        <w:rPr>
          <w:lang w:val="en-US"/>
        </w:rPr>
        <w:t>10.1021/cr500628b</w:t>
      </w:r>
    </w:p>
    <w:p w14:paraId="670ECE55" w14:textId="719BF074" w:rsidR="00E91EF1" w:rsidRDefault="00E91EF1" w:rsidP="00E91EF1">
      <w:pPr>
        <w:pStyle w:val="N3References"/>
        <w:spacing w:line="240" w:lineRule="exact"/>
        <w:ind w:left="720" w:hanging="720"/>
      </w:pPr>
      <w:bookmarkStart w:id="27" w:name="_ENREF_25"/>
      <w:r>
        <w:lastRenderedPageBreak/>
        <w:t>25.</w:t>
      </w:r>
      <w:r>
        <w:tab/>
        <w:t xml:space="preserve">A. Warshel and M. Levitt, </w:t>
      </w:r>
      <w:r w:rsidRPr="00E91EF1">
        <w:rPr>
          <w:i/>
        </w:rPr>
        <w:t>J Mol Biol</w:t>
      </w:r>
      <w:r>
        <w:t xml:space="preserve">, 1976, </w:t>
      </w:r>
      <w:r w:rsidRPr="00E91EF1">
        <w:rPr>
          <w:b/>
        </w:rPr>
        <w:t>103</w:t>
      </w:r>
      <w:r>
        <w:t>, 227.</w:t>
      </w:r>
      <w:bookmarkEnd w:id="27"/>
    </w:p>
    <w:p w14:paraId="4E981089" w14:textId="75394873" w:rsidR="00E91EF1" w:rsidRDefault="00E91EF1" w:rsidP="00E91EF1">
      <w:pPr>
        <w:pStyle w:val="N3References"/>
        <w:spacing w:line="240" w:lineRule="exact"/>
        <w:ind w:left="720" w:hanging="720"/>
      </w:pPr>
      <w:bookmarkStart w:id="28" w:name="_ENREF_26"/>
      <w:r>
        <w:t>26.</w:t>
      </w:r>
      <w:r>
        <w:tab/>
        <w:t xml:space="preserve">F. Claeyssens, J. N. Harvey, F. R. Manby, R. A. Mata, A. J. Mulholland, K. E. Ranaghan, M. Schutz, S. Thiel, W. Thiel and H. J. Werner, </w:t>
      </w:r>
      <w:r w:rsidRPr="00E91EF1">
        <w:rPr>
          <w:i/>
        </w:rPr>
        <w:t>Angew</w:t>
      </w:r>
      <w:r w:rsidR="000C3C72">
        <w:rPr>
          <w:i/>
        </w:rPr>
        <w:t xml:space="preserve"> </w:t>
      </w:r>
      <w:r w:rsidRPr="00E91EF1">
        <w:rPr>
          <w:i/>
        </w:rPr>
        <w:t>Chem-Intl Ed</w:t>
      </w:r>
      <w:r>
        <w:t xml:space="preserve">, 2006, </w:t>
      </w:r>
      <w:r w:rsidRPr="00E91EF1">
        <w:rPr>
          <w:b/>
        </w:rPr>
        <w:t>45</w:t>
      </w:r>
      <w:r>
        <w:t>, 6856.</w:t>
      </w:r>
      <w:bookmarkEnd w:id="28"/>
    </w:p>
    <w:p w14:paraId="65F136D0" w14:textId="7D2B61F6" w:rsidR="00E91EF1" w:rsidRDefault="00E91EF1" w:rsidP="00E91EF1">
      <w:pPr>
        <w:pStyle w:val="N3References"/>
        <w:spacing w:line="240" w:lineRule="exact"/>
        <w:ind w:left="720" w:hanging="720"/>
      </w:pPr>
      <w:bookmarkStart w:id="29" w:name="_ENREF_27"/>
      <w:r>
        <w:t>27.</w:t>
      </w:r>
      <w:r>
        <w:tab/>
        <w:t xml:space="preserve">Q. Cui, M. Elstner, E. Kaxiras, T. Frauenheim and M. Karplus, </w:t>
      </w:r>
      <w:r w:rsidRPr="00E91EF1">
        <w:rPr>
          <w:i/>
        </w:rPr>
        <w:t>J Phys Chem B</w:t>
      </w:r>
      <w:r>
        <w:t xml:space="preserve">, 2001, </w:t>
      </w:r>
      <w:r w:rsidRPr="00E91EF1">
        <w:rPr>
          <w:b/>
        </w:rPr>
        <w:t>105</w:t>
      </w:r>
      <w:r>
        <w:t>, 569.</w:t>
      </w:r>
      <w:bookmarkEnd w:id="29"/>
    </w:p>
    <w:p w14:paraId="6E3B9F84" w14:textId="1B75E4C5" w:rsidR="00E91EF1" w:rsidRDefault="00E91EF1" w:rsidP="00E91EF1">
      <w:pPr>
        <w:pStyle w:val="N3References"/>
        <w:spacing w:line="240" w:lineRule="exact"/>
        <w:ind w:left="720" w:hanging="720"/>
      </w:pPr>
      <w:bookmarkStart w:id="30" w:name="_ENREF_28"/>
      <w:r>
        <w:t>28.</w:t>
      </w:r>
      <w:r>
        <w:tab/>
        <w:t xml:space="preserve">R. A. Friesner and V. Guallar, </w:t>
      </w:r>
      <w:r w:rsidR="000C3C72">
        <w:rPr>
          <w:i/>
        </w:rPr>
        <w:t>Annu Rev Phys Chem</w:t>
      </w:r>
      <w:r>
        <w:t xml:space="preserve">, 2005, </w:t>
      </w:r>
      <w:r w:rsidRPr="00E91EF1">
        <w:rPr>
          <w:b/>
        </w:rPr>
        <w:t>56</w:t>
      </w:r>
      <w:r>
        <w:t>, 389.</w:t>
      </w:r>
      <w:bookmarkEnd w:id="30"/>
    </w:p>
    <w:p w14:paraId="03716B37" w14:textId="735A69AE" w:rsidR="00E91EF1" w:rsidRDefault="00E91EF1" w:rsidP="00E91EF1">
      <w:pPr>
        <w:pStyle w:val="N3References"/>
        <w:spacing w:line="240" w:lineRule="exact"/>
        <w:ind w:left="720" w:hanging="720"/>
      </w:pPr>
      <w:bookmarkStart w:id="31" w:name="_ENREF_29"/>
      <w:r>
        <w:t>29.</w:t>
      </w:r>
      <w:r>
        <w:tab/>
        <w:t xml:space="preserve">J. L. Gao and D. G. Truhlar, </w:t>
      </w:r>
      <w:r w:rsidR="000C3C72">
        <w:rPr>
          <w:i/>
        </w:rPr>
        <w:t>Annu Rev Phys Chem</w:t>
      </w:r>
      <w:r>
        <w:t xml:space="preserve">, 2002, </w:t>
      </w:r>
      <w:r w:rsidRPr="00E91EF1">
        <w:rPr>
          <w:b/>
        </w:rPr>
        <w:t>53</w:t>
      </w:r>
      <w:r>
        <w:t>, 467.</w:t>
      </w:r>
      <w:bookmarkEnd w:id="31"/>
    </w:p>
    <w:p w14:paraId="2553F80B" w14:textId="6EB5FFD6" w:rsidR="00E91EF1" w:rsidRDefault="00E91EF1" w:rsidP="00E91EF1">
      <w:pPr>
        <w:pStyle w:val="N3References"/>
        <w:spacing w:line="240" w:lineRule="exact"/>
        <w:ind w:left="720" w:hanging="720"/>
      </w:pPr>
      <w:bookmarkStart w:id="32" w:name="_ENREF_30"/>
      <w:r>
        <w:t>30.</w:t>
      </w:r>
      <w:r>
        <w:tab/>
        <w:t xml:space="preserve">S. C. L. Kamerlin and A. Warshel, </w:t>
      </w:r>
      <w:r w:rsidR="000C3C72">
        <w:rPr>
          <w:i/>
        </w:rPr>
        <w:t>Faraday Discuss</w:t>
      </w:r>
      <w:r>
        <w:t xml:space="preserve">, 2010, </w:t>
      </w:r>
      <w:r w:rsidRPr="00E91EF1">
        <w:rPr>
          <w:b/>
        </w:rPr>
        <w:t>145</w:t>
      </w:r>
      <w:r>
        <w:t>, 71.</w:t>
      </w:r>
      <w:bookmarkEnd w:id="32"/>
    </w:p>
    <w:p w14:paraId="6B0321E7" w14:textId="5724AF8C" w:rsidR="00E91EF1" w:rsidRDefault="00E91EF1" w:rsidP="00E91EF1">
      <w:pPr>
        <w:pStyle w:val="N3References"/>
        <w:spacing w:line="240" w:lineRule="exact"/>
        <w:ind w:left="720" w:hanging="720"/>
      </w:pPr>
      <w:bookmarkStart w:id="33" w:name="_ENREF_31"/>
      <w:r>
        <w:t>31.</w:t>
      </w:r>
      <w:r>
        <w:tab/>
        <w:t xml:space="preserve">J. Kongsted, A. Osted, K. V. Mikkelsen and O. Christiansen, </w:t>
      </w:r>
      <w:r w:rsidRPr="00E91EF1">
        <w:rPr>
          <w:i/>
        </w:rPr>
        <w:t>J Chem Phys</w:t>
      </w:r>
      <w:r>
        <w:t xml:space="preserve">, 2003, </w:t>
      </w:r>
      <w:r w:rsidRPr="00E91EF1">
        <w:rPr>
          <w:b/>
        </w:rPr>
        <w:t>118</w:t>
      </w:r>
      <w:r>
        <w:t>, 1620.</w:t>
      </w:r>
      <w:bookmarkEnd w:id="33"/>
    </w:p>
    <w:p w14:paraId="7FFFED74" w14:textId="776923E6" w:rsidR="00E91EF1" w:rsidRDefault="00E91EF1" w:rsidP="00E91EF1">
      <w:pPr>
        <w:pStyle w:val="N3References"/>
        <w:spacing w:line="240" w:lineRule="exact"/>
        <w:ind w:left="720" w:hanging="720"/>
      </w:pPr>
      <w:bookmarkStart w:id="34" w:name="_ENREF_32"/>
      <w:r>
        <w:t>32.</w:t>
      </w:r>
      <w:r>
        <w:tab/>
        <w:t xml:space="preserve">A. Laio, J. VandeVondele and U. Rothlisberger, </w:t>
      </w:r>
      <w:r w:rsidRPr="00E91EF1">
        <w:rPr>
          <w:i/>
        </w:rPr>
        <w:t>J Chem Phys</w:t>
      </w:r>
      <w:r>
        <w:t xml:space="preserve">, 2002, </w:t>
      </w:r>
      <w:r w:rsidRPr="00E91EF1">
        <w:rPr>
          <w:b/>
        </w:rPr>
        <w:t>116</w:t>
      </w:r>
      <w:r>
        <w:t>, 6941.</w:t>
      </w:r>
      <w:bookmarkEnd w:id="34"/>
    </w:p>
    <w:p w14:paraId="7D666223" w14:textId="77777777" w:rsidR="00E91EF1" w:rsidRDefault="00E91EF1" w:rsidP="00E91EF1">
      <w:pPr>
        <w:pStyle w:val="N3References"/>
        <w:spacing w:line="240" w:lineRule="exact"/>
        <w:ind w:left="720" w:hanging="720"/>
      </w:pPr>
      <w:bookmarkStart w:id="35" w:name="_ENREF_33"/>
      <w:r>
        <w:t>33.</w:t>
      </w:r>
      <w:r>
        <w:tab/>
        <w:t xml:space="preserve">R. A. Mata, H. J. Werner, S. Thiel and W. Thiel, </w:t>
      </w:r>
      <w:r w:rsidRPr="00E91EF1">
        <w:rPr>
          <w:i/>
        </w:rPr>
        <w:t>J Chem Phys</w:t>
      </w:r>
      <w:r>
        <w:t xml:space="preserve">, 2008, </w:t>
      </w:r>
      <w:r w:rsidRPr="00E91EF1">
        <w:rPr>
          <w:b/>
        </w:rPr>
        <w:t>128</w:t>
      </w:r>
      <w:r>
        <w:t>, 025104.</w:t>
      </w:r>
      <w:bookmarkEnd w:id="35"/>
    </w:p>
    <w:p w14:paraId="4F9942EE" w14:textId="28A69924" w:rsidR="00E91EF1" w:rsidRDefault="00E91EF1" w:rsidP="00E91EF1">
      <w:pPr>
        <w:pStyle w:val="N3References"/>
        <w:spacing w:line="240" w:lineRule="exact"/>
        <w:ind w:left="720" w:hanging="720"/>
      </w:pPr>
      <w:bookmarkStart w:id="36" w:name="_ENREF_34"/>
      <w:r>
        <w:t>34.</w:t>
      </w:r>
      <w:r>
        <w:tab/>
        <w:t xml:space="preserve">A. J. Mulholland, </w:t>
      </w:r>
      <w:r w:rsidRPr="00E91EF1">
        <w:rPr>
          <w:i/>
        </w:rPr>
        <w:t>Chem</w:t>
      </w:r>
      <w:r w:rsidR="000C3C72">
        <w:rPr>
          <w:i/>
        </w:rPr>
        <w:t xml:space="preserve"> </w:t>
      </w:r>
      <w:r w:rsidRPr="00E91EF1">
        <w:rPr>
          <w:i/>
        </w:rPr>
        <w:t>Centr</w:t>
      </w:r>
      <w:r w:rsidR="000C3C72">
        <w:rPr>
          <w:i/>
        </w:rPr>
        <w:t xml:space="preserve"> J,</w:t>
      </w:r>
      <w:r>
        <w:t xml:space="preserve"> 2007, </w:t>
      </w:r>
      <w:r w:rsidRPr="00E91EF1">
        <w:rPr>
          <w:b/>
        </w:rPr>
        <w:t>1</w:t>
      </w:r>
      <w:r>
        <w:t>, 19.</w:t>
      </w:r>
      <w:bookmarkEnd w:id="36"/>
    </w:p>
    <w:p w14:paraId="76AB7C96" w14:textId="44900DE7" w:rsidR="00E91EF1" w:rsidRDefault="00E91EF1" w:rsidP="00E91EF1">
      <w:pPr>
        <w:pStyle w:val="N3References"/>
        <w:spacing w:line="240" w:lineRule="exact"/>
        <w:ind w:left="720" w:hanging="720"/>
      </w:pPr>
      <w:bookmarkStart w:id="37" w:name="_ENREF_35"/>
      <w:r>
        <w:t>35.</w:t>
      </w:r>
      <w:r>
        <w:tab/>
        <w:t xml:space="preserve">M. Svensson, S. Humbel, R. D. J. Froese, T. Matsubara, S. Sieber and K. Morokuma, </w:t>
      </w:r>
      <w:r w:rsidRPr="00E91EF1">
        <w:rPr>
          <w:i/>
        </w:rPr>
        <w:t>J</w:t>
      </w:r>
      <w:r w:rsidR="000C3C72">
        <w:rPr>
          <w:i/>
        </w:rPr>
        <w:t xml:space="preserve"> Phys Chem</w:t>
      </w:r>
      <w:r>
        <w:t xml:space="preserve">, 1996, </w:t>
      </w:r>
      <w:r w:rsidRPr="00E91EF1">
        <w:rPr>
          <w:b/>
        </w:rPr>
        <w:t>100</w:t>
      </w:r>
      <w:r>
        <w:t>, 19357.</w:t>
      </w:r>
      <w:bookmarkEnd w:id="37"/>
    </w:p>
    <w:p w14:paraId="06B8E804" w14:textId="167B0E8F" w:rsidR="00E91EF1" w:rsidRDefault="00E91EF1" w:rsidP="00E91EF1">
      <w:pPr>
        <w:pStyle w:val="N3References"/>
        <w:spacing w:line="240" w:lineRule="exact"/>
        <w:ind w:left="720" w:hanging="720"/>
      </w:pPr>
      <w:bookmarkStart w:id="38" w:name="_ENREF_36"/>
      <w:r>
        <w:t>36.</w:t>
      </w:r>
      <w:r>
        <w:tab/>
        <w:t xml:space="preserve">H. L. Woodcock, M. Hodoscek, A. T. B. Gilbert, P. M. W. Gill, H. F. Schaefer and B. R. Brooks, </w:t>
      </w:r>
      <w:r w:rsidRPr="00E91EF1">
        <w:rPr>
          <w:i/>
        </w:rPr>
        <w:t>J Comput Chem</w:t>
      </w:r>
      <w:r>
        <w:t xml:space="preserve">, 2007, </w:t>
      </w:r>
      <w:r w:rsidRPr="00E91EF1">
        <w:rPr>
          <w:b/>
        </w:rPr>
        <w:t>28</w:t>
      </w:r>
      <w:r w:rsidR="000C3C72">
        <w:t>, 1485</w:t>
      </w:r>
      <w:r>
        <w:t>.</w:t>
      </w:r>
      <w:bookmarkEnd w:id="38"/>
    </w:p>
    <w:p w14:paraId="6663CED7" w14:textId="3D76A07C" w:rsidR="00E91EF1" w:rsidRDefault="00E91EF1" w:rsidP="00E91EF1">
      <w:pPr>
        <w:pStyle w:val="N3References"/>
        <w:spacing w:line="240" w:lineRule="exact"/>
        <w:ind w:left="720" w:hanging="720"/>
      </w:pPr>
      <w:bookmarkStart w:id="39" w:name="_ENREF_37"/>
      <w:r>
        <w:t>37.</w:t>
      </w:r>
      <w:r>
        <w:tab/>
        <w:t xml:space="preserve">D. E. Shaw, P. Maragakis, K. Lindorff-Larsen, S. Piana, R. O. Dror, M. P. Eastwood, J. A. Bank, J. M. Jumper, J. K. Salmon, Y. B. Shan and W. Wriggers, </w:t>
      </w:r>
      <w:r w:rsidRPr="00E91EF1">
        <w:rPr>
          <w:i/>
        </w:rPr>
        <w:t>Science</w:t>
      </w:r>
      <w:r>
        <w:t xml:space="preserve">, 2010, </w:t>
      </w:r>
      <w:r w:rsidRPr="00E91EF1">
        <w:rPr>
          <w:b/>
        </w:rPr>
        <w:t>330</w:t>
      </w:r>
      <w:r>
        <w:t>, 341</w:t>
      </w:r>
      <w:bookmarkEnd w:id="39"/>
      <w:r w:rsidR="000C3C72">
        <w:t>.</w:t>
      </w:r>
    </w:p>
    <w:p w14:paraId="46A52FC0" w14:textId="37C312AC" w:rsidR="00E91EF1" w:rsidRDefault="00E91EF1" w:rsidP="00E91EF1">
      <w:pPr>
        <w:pStyle w:val="N3References"/>
        <w:spacing w:line="240" w:lineRule="exact"/>
        <w:ind w:left="720" w:hanging="720"/>
      </w:pPr>
      <w:bookmarkStart w:id="40" w:name="_ENREF_38"/>
      <w:r>
        <w:t>38.</w:t>
      </w:r>
      <w:r>
        <w:tab/>
        <w:t xml:space="preserve">G. P. Zhao, J. R. Perilla, E. L. Yufenyuy, X. Meng, B. Chen, J. Y. Ning, J. Ahn, A. M. Gronenborn, K. Schulten, C. Aiken and P. J. Zhang, </w:t>
      </w:r>
      <w:r w:rsidRPr="00E91EF1">
        <w:rPr>
          <w:i/>
        </w:rPr>
        <w:t>Nature</w:t>
      </w:r>
      <w:r>
        <w:t xml:space="preserve">, 2013, </w:t>
      </w:r>
      <w:r w:rsidRPr="00E91EF1">
        <w:rPr>
          <w:b/>
        </w:rPr>
        <w:t>497</w:t>
      </w:r>
      <w:r>
        <w:t>, 643.</w:t>
      </w:r>
      <w:bookmarkEnd w:id="40"/>
    </w:p>
    <w:p w14:paraId="236F1A76" w14:textId="52810007" w:rsidR="00E91EF1" w:rsidRDefault="00E91EF1" w:rsidP="00E91EF1">
      <w:pPr>
        <w:pStyle w:val="N3References"/>
        <w:spacing w:line="240" w:lineRule="exact"/>
        <w:ind w:left="720" w:hanging="720"/>
      </w:pPr>
      <w:bookmarkStart w:id="41" w:name="_ENREF_39"/>
      <w:r>
        <w:t>39.</w:t>
      </w:r>
      <w:r>
        <w:tab/>
        <w:t xml:space="preserve">D. Alemani, F. Collu, M. Cascella and M. Dal Peraro, </w:t>
      </w:r>
      <w:r w:rsidRPr="00E91EF1">
        <w:rPr>
          <w:i/>
        </w:rPr>
        <w:t>J Chem Theory Comput</w:t>
      </w:r>
      <w:r>
        <w:t xml:space="preserve">, 2010, </w:t>
      </w:r>
      <w:r w:rsidRPr="00E91EF1">
        <w:rPr>
          <w:b/>
        </w:rPr>
        <w:t>6</w:t>
      </w:r>
      <w:r>
        <w:t>, 315</w:t>
      </w:r>
      <w:bookmarkEnd w:id="41"/>
      <w:r w:rsidR="000C3C72">
        <w:t>.</w:t>
      </w:r>
    </w:p>
    <w:p w14:paraId="37A9B3CB" w14:textId="4575428F" w:rsidR="00E91EF1" w:rsidRDefault="00E91EF1" w:rsidP="00E91EF1">
      <w:pPr>
        <w:pStyle w:val="N3References"/>
        <w:spacing w:line="240" w:lineRule="exact"/>
        <w:ind w:left="720" w:hanging="720"/>
      </w:pPr>
      <w:bookmarkStart w:id="42" w:name="_ENREF_40"/>
      <w:r>
        <w:t>40.</w:t>
      </w:r>
      <w:r>
        <w:tab/>
        <w:t xml:space="preserve">S. V. Bennun, M. I. Hoopes, C. Xing and R. Faller, </w:t>
      </w:r>
      <w:r w:rsidRPr="00E91EF1">
        <w:rPr>
          <w:i/>
        </w:rPr>
        <w:t>Chem</w:t>
      </w:r>
      <w:r w:rsidR="000C3C72">
        <w:rPr>
          <w:i/>
        </w:rPr>
        <w:t xml:space="preserve"> Phys Lipids,</w:t>
      </w:r>
      <w:r>
        <w:t xml:space="preserve"> 2009, </w:t>
      </w:r>
      <w:r w:rsidRPr="00E91EF1">
        <w:rPr>
          <w:b/>
        </w:rPr>
        <w:t>159</w:t>
      </w:r>
      <w:r>
        <w:t>, 59</w:t>
      </w:r>
      <w:bookmarkEnd w:id="42"/>
      <w:r w:rsidR="000C3C72">
        <w:t>.</w:t>
      </w:r>
    </w:p>
    <w:p w14:paraId="585B2B76" w14:textId="3E874DC7" w:rsidR="00E91EF1" w:rsidRDefault="00E91EF1" w:rsidP="00E91EF1">
      <w:pPr>
        <w:pStyle w:val="N3References"/>
        <w:spacing w:line="240" w:lineRule="exact"/>
        <w:ind w:left="720" w:hanging="720"/>
      </w:pPr>
      <w:bookmarkStart w:id="43" w:name="_ENREF_41"/>
      <w:r>
        <w:t>41.</w:t>
      </w:r>
      <w:r>
        <w:tab/>
        <w:t xml:space="preserve">R. Goetz, G. Gompper and R. Lipowsky, </w:t>
      </w:r>
      <w:r w:rsidRPr="00E91EF1">
        <w:rPr>
          <w:i/>
        </w:rPr>
        <w:t>Phys Rev Lett</w:t>
      </w:r>
      <w:r>
        <w:t xml:space="preserve">, 1999, </w:t>
      </w:r>
      <w:r w:rsidRPr="00E91EF1">
        <w:rPr>
          <w:b/>
        </w:rPr>
        <w:t>82</w:t>
      </w:r>
      <w:r>
        <w:t>, 221</w:t>
      </w:r>
      <w:bookmarkEnd w:id="43"/>
    </w:p>
    <w:p w14:paraId="43BFBA06" w14:textId="67BF9F5C" w:rsidR="00E91EF1" w:rsidRDefault="00E91EF1" w:rsidP="00E91EF1">
      <w:pPr>
        <w:pStyle w:val="N3References"/>
        <w:spacing w:line="240" w:lineRule="exact"/>
        <w:ind w:left="720" w:hanging="720"/>
      </w:pPr>
      <w:bookmarkStart w:id="44" w:name="_ENREF_42"/>
      <w:r>
        <w:t>42.</w:t>
      </w:r>
      <w:r>
        <w:tab/>
        <w:t xml:space="preserve">R. D. Groot and P. B. Warren, </w:t>
      </w:r>
      <w:r w:rsidRPr="00E91EF1">
        <w:rPr>
          <w:i/>
        </w:rPr>
        <w:t>J Chem Phys</w:t>
      </w:r>
      <w:r>
        <w:t xml:space="preserve">, 1997, </w:t>
      </w:r>
      <w:r w:rsidRPr="00E91EF1">
        <w:rPr>
          <w:b/>
        </w:rPr>
        <w:t>107</w:t>
      </w:r>
      <w:r>
        <w:t>, 4423.</w:t>
      </w:r>
      <w:bookmarkEnd w:id="44"/>
    </w:p>
    <w:p w14:paraId="7FC8C011" w14:textId="4F686690" w:rsidR="00E91EF1" w:rsidRDefault="00E91EF1" w:rsidP="00E91EF1">
      <w:pPr>
        <w:pStyle w:val="N3References"/>
        <w:spacing w:line="240" w:lineRule="exact"/>
        <w:ind w:left="720" w:hanging="720"/>
      </w:pPr>
      <w:bookmarkStart w:id="45" w:name="_ENREF_43"/>
      <w:r>
        <w:t>43.</w:t>
      </w:r>
      <w:r>
        <w:tab/>
        <w:t xml:space="preserve">S. Izvekov, M. Parrinello, C. J. Burnham and G. A. Voth, </w:t>
      </w:r>
      <w:r w:rsidRPr="00E91EF1">
        <w:rPr>
          <w:i/>
        </w:rPr>
        <w:t>J Chem Phys</w:t>
      </w:r>
      <w:r>
        <w:t xml:space="preserve">, 2004, </w:t>
      </w:r>
      <w:r w:rsidRPr="00E91EF1">
        <w:rPr>
          <w:b/>
        </w:rPr>
        <w:t>120</w:t>
      </w:r>
      <w:r>
        <w:t>, 10896</w:t>
      </w:r>
      <w:bookmarkEnd w:id="45"/>
      <w:r w:rsidR="000C3C72">
        <w:t>.</w:t>
      </w:r>
    </w:p>
    <w:p w14:paraId="283C81E1" w14:textId="788EBFB2" w:rsidR="00E91EF1" w:rsidRDefault="00E91EF1" w:rsidP="00E91EF1">
      <w:pPr>
        <w:pStyle w:val="N3References"/>
        <w:spacing w:line="240" w:lineRule="exact"/>
        <w:ind w:left="720" w:hanging="720"/>
      </w:pPr>
      <w:bookmarkStart w:id="46" w:name="_ENREF_44"/>
      <w:r>
        <w:t>44.</w:t>
      </w:r>
      <w:r>
        <w:tab/>
        <w:t xml:space="preserve">S. Izvekov and G. A. Voth, </w:t>
      </w:r>
      <w:r w:rsidR="000C3C72">
        <w:rPr>
          <w:i/>
        </w:rPr>
        <w:t>J Phys Chem</w:t>
      </w:r>
      <w:r w:rsidRPr="00E91EF1">
        <w:rPr>
          <w:i/>
        </w:rPr>
        <w:t xml:space="preserve"> B</w:t>
      </w:r>
      <w:r>
        <w:t xml:space="preserve">, 2005, </w:t>
      </w:r>
      <w:r w:rsidRPr="00E91EF1">
        <w:rPr>
          <w:b/>
        </w:rPr>
        <w:t>109</w:t>
      </w:r>
      <w:r>
        <w:t>, 2469</w:t>
      </w:r>
      <w:bookmarkEnd w:id="46"/>
      <w:r w:rsidR="000C3C72">
        <w:t>.</w:t>
      </w:r>
    </w:p>
    <w:p w14:paraId="64638BAE" w14:textId="0EBBB25A" w:rsidR="00E91EF1" w:rsidRDefault="00E91EF1" w:rsidP="00E91EF1">
      <w:pPr>
        <w:pStyle w:val="N3References"/>
        <w:spacing w:line="240" w:lineRule="exact"/>
        <w:ind w:left="720" w:hanging="720"/>
      </w:pPr>
      <w:bookmarkStart w:id="47" w:name="_ENREF_45"/>
      <w:r>
        <w:t>45.</w:t>
      </w:r>
      <w:r>
        <w:tab/>
        <w:t xml:space="preserve">A. Liwo, M. Khalili and H. A. Scheraga, </w:t>
      </w:r>
      <w:r w:rsidRPr="00E91EF1">
        <w:rPr>
          <w:i/>
        </w:rPr>
        <w:t>P</w:t>
      </w:r>
      <w:r w:rsidR="000C3C72">
        <w:rPr>
          <w:i/>
        </w:rPr>
        <w:t>roc</w:t>
      </w:r>
      <w:r w:rsidRPr="00E91EF1">
        <w:rPr>
          <w:i/>
        </w:rPr>
        <w:t xml:space="preserve"> Natl Acad Sci USA</w:t>
      </w:r>
      <w:r>
        <w:t xml:space="preserve">, 2005, </w:t>
      </w:r>
      <w:r w:rsidRPr="00E91EF1">
        <w:rPr>
          <w:b/>
        </w:rPr>
        <w:t>102</w:t>
      </w:r>
      <w:r>
        <w:t>, 2362.</w:t>
      </w:r>
      <w:bookmarkEnd w:id="47"/>
    </w:p>
    <w:p w14:paraId="46D4219D" w14:textId="12B760D9" w:rsidR="00E91EF1" w:rsidRDefault="00E91EF1" w:rsidP="00E91EF1">
      <w:pPr>
        <w:pStyle w:val="N3References"/>
        <w:spacing w:line="240" w:lineRule="exact"/>
        <w:ind w:left="720" w:hanging="720"/>
      </w:pPr>
      <w:bookmarkStart w:id="48" w:name="_ENREF_46"/>
      <w:r>
        <w:t>46.</w:t>
      </w:r>
      <w:r>
        <w:tab/>
        <w:t xml:space="preserve">A. Liwo, J. Lee, D. R. Ripoll, J. Pillardy and H. A. Scheraga, </w:t>
      </w:r>
      <w:r w:rsidRPr="00E91EF1">
        <w:rPr>
          <w:i/>
        </w:rPr>
        <w:t>P</w:t>
      </w:r>
      <w:r w:rsidR="000C3C72">
        <w:rPr>
          <w:i/>
        </w:rPr>
        <w:t>roc</w:t>
      </w:r>
      <w:r w:rsidRPr="00E91EF1">
        <w:rPr>
          <w:i/>
        </w:rPr>
        <w:t xml:space="preserve"> Natl Acad Sci USA</w:t>
      </w:r>
      <w:r>
        <w:t xml:space="preserve">, 1999, </w:t>
      </w:r>
      <w:r w:rsidRPr="00E91EF1">
        <w:rPr>
          <w:b/>
        </w:rPr>
        <w:t>96</w:t>
      </w:r>
      <w:r w:rsidR="000C3C72">
        <w:t>, 5482</w:t>
      </w:r>
      <w:r>
        <w:t>.</w:t>
      </w:r>
      <w:bookmarkEnd w:id="48"/>
    </w:p>
    <w:p w14:paraId="025FFA23" w14:textId="3C3ACBC6" w:rsidR="00E91EF1" w:rsidRDefault="00E91EF1" w:rsidP="00E91EF1">
      <w:pPr>
        <w:pStyle w:val="N3References"/>
        <w:spacing w:line="240" w:lineRule="exact"/>
        <w:ind w:left="720" w:hanging="720"/>
      </w:pPr>
      <w:bookmarkStart w:id="49" w:name="_ENREF_47"/>
      <w:r>
        <w:t>47.</w:t>
      </w:r>
      <w:r>
        <w:tab/>
        <w:t xml:space="preserve">L. Monticelli, S. K. Kandasamy, X. Periole, R. G. Larson, D. P. Tieleman and S.-J. Marrink, </w:t>
      </w:r>
      <w:r w:rsidRPr="00E91EF1">
        <w:rPr>
          <w:i/>
        </w:rPr>
        <w:t>J Chem Theory Comput</w:t>
      </w:r>
      <w:r>
        <w:t xml:space="preserve">, 2008, </w:t>
      </w:r>
      <w:r w:rsidRPr="00E91EF1">
        <w:rPr>
          <w:b/>
        </w:rPr>
        <w:t>4</w:t>
      </w:r>
      <w:r>
        <w:t>, 819.</w:t>
      </w:r>
      <w:bookmarkEnd w:id="49"/>
    </w:p>
    <w:p w14:paraId="6E3DE82C" w14:textId="355F39A2" w:rsidR="00E91EF1" w:rsidRDefault="00E91EF1" w:rsidP="00E91EF1">
      <w:pPr>
        <w:pStyle w:val="N3References"/>
        <w:spacing w:line="240" w:lineRule="exact"/>
        <w:ind w:left="720" w:hanging="720"/>
      </w:pPr>
      <w:bookmarkStart w:id="50" w:name="_ENREF_48"/>
      <w:r>
        <w:t>48.</w:t>
      </w:r>
      <w:r>
        <w:tab/>
        <w:t xml:space="preserve">W. G. Noid, J. W. Chu, G. S. Ayton, V. Krishna, S. Izvekov, G. A. Voth, A. Das and H. C. Andersen, </w:t>
      </w:r>
      <w:r w:rsidR="007B7E81">
        <w:rPr>
          <w:i/>
        </w:rPr>
        <w:t>J Chem Phys</w:t>
      </w:r>
      <w:r>
        <w:t xml:space="preserve"> 2008, </w:t>
      </w:r>
      <w:r w:rsidRPr="00E91EF1">
        <w:rPr>
          <w:b/>
        </w:rPr>
        <w:t>128</w:t>
      </w:r>
      <w:r>
        <w:t>, 244114.</w:t>
      </w:r>
      <w:bookmarkEnd w:id="50"/>
    </w:p>
    <w:p w14:paraId="31BCE49B" w14:textId="7EF6B7CF" w:rsidR="00E91EF1" w:rsidRDefault="00E91EF1" w:rsidP="00E91EF1">
      <w:pPr>
        <w:pStyle w:val="N3References"/>
        <w:spacing w:line="240" w:lineRule="exact"/>
        <w:ind w:left="720" w:hanging="720"/>
      </w:pPr>
      <w:bookmarkStart w:id="51" w:name="_ENREF_49"/>
      <w:r>
        <w:t>49.</w:t>
      </w:r>
      <w:r>
        <w:tab/>
        <w:t xml:space="preserve">W. G. Noid, P. Liu, Y. Wang, J. W. Chu, G. S. Ayton, S. Izvekov, H. C. Andersen and G. A. Voth, </w:t>
      </w:r>
      <w:r w:rsidR="007B7E81">
        <w:rPr>
          <w:i/>
        </w:rPr>
        <w:t>J Chem Phy</w:t>
      </w:r>
      <w:r w:rsidRPr="00E91EF1">
        <w:rPr>
          <w:i/>
        </w:rPr>
        <w:t>s</w:t>
      </w:r>
      <w:r>
        <w:t xml:space="preserve">, 2008, </w:t>
      </w:r>
      <w:r w:rsidRPr="00E91EF1">
        <w:rPr>
          <w:b/>
        </w:rPr>
        <w:t>128</w:t>
      </w:r>
      <w:r>
        <w:t>, 244115.</w:t>
      </w:r>
      <w:bookmarkEnd w:id="51"/>
    </w:p>
    <w:p w14:paraId="6EB1F805" w14:textId="0C538ECF" w:rsidR="00E91EF1" w:rsidRDefault="00E91EF1" w:rsidP="00E91EF1">
      <w:pPr>
        <w:pStyle w:val="N3References"/>
        <w:spacing w:line="240" w:lineRule="exact"/>
        <w:ind w:left="720" w:hanging="720"/>
      </w:pPr>
      <w:bookmarkStart w:id="52" w:name="_ENREF_50"/>
      <w:r>
        <w:t>50.</w:t>
      </w:r>
      <w:r>
        <w:tab/>
        <w:t xml:space="preserve">L. Saiz and M. L. Klein, </w:t>
      </w:r>
      <w:r w:rsidRPr="00E91EF1">
        <w:rPr>
          <w:i/>
        </w:rPr>
        <w:t>A</w:t>
      </w:r>
      <w:r w:rsidR="007B7E81">
        <w:rPr>
          <w:i/>
        </w:rPr>
        <w:t>cc Chem Res</w:t>
      </w:r>
      <w:r>
        <w:t xml:space="preserve">, 2002, </w:t>
      </w:r>
      <w:r w:rsidRPr="00E91EF1">
        <w:rPr>
          <w:b/>
        </w:rPr>
        <w:t>35</w:t>
      </w:r>
      <w:r>
        <w:t>, 482.</w:t>
      </w:r>
      <w:bookmarkEnd w:id="52"/>
    </w:p>
    <w:p w14:paraId="2D0184EE" w14:textId="22D10324" w:rsidR="00E91EF1" w:rsidRDefault="00E91EF1" w:rsidP="00E91EF1">
      <w:pPr>
        <w:pStyle w:val="N3References"/>
        <w:spacing w:line="240" w:lineRule="exact"/>
        <w:ind w:left="720" w:hanging="720"/>
      </w:pPr>
      <w:bookmarkStart w:id="53" w:name="_ENREF_51"/>
      <w:r>
        <w:t>51.</w:t>
      </w:r>
      <w:r>
        <w:tab/>
        <w:t xml:space="preserve">J. C. Shelley, M. Y. Shelley, R. C. Reeder, S. Bandyopadhyay and M. L. Klein, </w:t>
      </w:r>
      <w:r w:rsidR="007B7E81">
        <w:rPr>
          <w:i/>
        </w:rPr>
        <w:t>J Phys Chem B</w:t>
      </w:r>
      <w:r>
        <w:t xml:space="preserve"> 2001, </w:t>
      </w:r>
      <w:r w:rsidRPr="00E91EF1">
        <w:rPr>
          <w:b/>
        </w:rPr>
        <w:t>105</w:t>
      </w:r>
      <w:r>
        <w:t>, 4464.</w:t>
      </w:r>
      <w:bookmarkEnd w:id="53"/>
    </w:p>
    <w:p w14:paraId="1E73C4FA" w14:textId="3971290F" w:rsidR="00E91EF1" w:rsidRDefault="00E91EF1" w:rsidP="00E91EF1">
      <w:pPr>
        <w:pStyle w:val="N3References"/>
        <w:spacing w:line="240" w:lineRule="exact"/>
        <w:ind w:left="720" w:hanging="720"/>
      </w:pPr>
      <w:bookmarkStart w:id="54" w:name="_ENREF_52"/>
      <w:r>
        <w:t>52.</w:t>
      </w:r>
      <w:r>
        <w:tab/>
        <w:t xml:space="preserve">W. Shinoda, R. DeVane and M. L. Klein, </w:t>
      </w:r>
      <w:r w:rsidR="007B7E81">
        <w:rPr>
          <w:i/>
        </w:rPr>
        <w:t>Mol Sim</w:t>
      </w:r>
      <w:r>
        <w:t xml:space="preserve">, 2007, </w:t>
      </w:r>
      <w:r w:rsidRPr="00E91EF1">
        <w:rPr>
          <w:b/>
        </w:rPr>
        <w:t>33</w:t>
      </w:r>
      <w:r>
        <w:t>, 27-36.</w:t>
      </w:r>
      <w:bookmarkEnd w:id="54"/>
    </w:p>
    <w:p w14:paraId="4771C51E" w14:textId="08D01DEA" w:rsidR="00E91EF1" w:rsidRDefault="00E91EF1" w:rsidP="00E91EF1">
      <w:pPr>
        <w:pStyle w:val="N3References"/>
        <w:spacing w:line="240" w:lineRule="exact"/>
        <w:ind w:left="720" w:hanging="720"/>
      </w:pPr>
      <w:bookmarkStart w:id="55" w:name="_ENREF_53"/>
      <w:r>
        <w:t>53.</w:t>
      </w:r>
      <w:r>
        <w:tab/>
        <w:t xml:space="preserve">W. Shinoda, R. DeVane and M. L. Klein, </w:t>
      </w:r>
      <w:r w:rsidR="007B7E81">
        <w:rPr>
          <w:i/>
        </w:rPr>
        <w:t>Curr Opin Struct Biol</w:t>
      </w:r>
      <w:r>
        <w:t xml:space="preserve"> 2012, </w:t>
      </w:r>
      <w:r w:rsidRPr="00E91EF1">
        <w:rPr>
          <w:b/>
        </w:rPr>
        <w:t>22</w:t>
      </w:r>
      <w:r>
        <w:t>, 175.</w:t>
      </w:r>
      <w:bookmarkEnd w:id="55"/>
    </w:p>
    <w:p w14:paraId="130EC312" w14:textId="77777777" w:rsidR="00E91EF1" w:rsidRDefault="00E91EF1" w:rsidP="00E91EF1">
      <w:pPr>
        <w:pStyle w:val="N3References"/>
        <w:spacing w:line="240" w:lineRule="exact"/>
        <w:ind w:left="720" w:hanging="720"/>
      </w:pPr>
      <w:bookmarkStart w:id="56" w:name="_ENREF_54"/>
      <w:r>
        <w:t>54.</w:t>
      </w:r>
      <w:r>
        <w:tab/>
        <w:t xml:space="preserve">A. J. Sodt and T. Head-Gordon, </w:t>
      </w:r>
      <w:r w:rsidRPr="00E91EF1">
        <w:rPr>
          <w:i/>
        </w:rPr>
        <w:t>The Journal of Chemical Physics</w:t>
      </w:r>
      <w:r>
        <w:t xml:space="preserve">, 2010, </w:t>
      </w:r>
      <w:r w:rsidRPr="00E91EF1">
        <w:rPr>
          <w:b/>
        </w:rPr>
        <w:t>132</w:t>
      </w:r>
      <w:r>
        <w:t>, 205103.</w:t>
      </w:r>
      <w:bookmarkEnd w:id="56"/>
    </w:p>
    <w:p w14:paraId="40902C76" w14:textId="3ADD065B" w:rsidR="00E91EF1" w:rsidRDefault="00E91EF1" w:rsidP="00E91EF1">
      <w:pPr>
        <w:pStyle w:val="N3References"/>
        <w:spacing w:line="240" w:lineRule="exact"/>
        <w:ind w:left="720" w:hanging="720"/>
      </w:pPr>
      <w:bookmarkStart w:id="57" w:name="_ENREF_55"/>
      <w:r>
        <w:t>55.</w:t>
      </w:r>
      <w:r>
        <w:tab/>
        <w:t xml:space="preserve">E. Spiga, D. Alemani, M. T. Degiacomi, M. Cascella and M. Dal Peraro, </w:t>
      </w:r>
      <w:r w:rsidRPr="00E91EF1">
        <w:rPr>
          <w:i/>
        </w:rPr>
        <w:t>J Chem Theory Comput</w:t>
      </w:r>
      <w:r>
        <w:t xml:space="preserve">, 2013, </w:t>
      </w:r>
      <w:r w:rsidRPr="00E91EF1">
        <w:rPr>
          <w:b/>
        </w:rPr>
        <w:t>9</w:t>
      </w:r>
      <w:r w:rsidR="007B7E81">
        <w:t>, 3515</w:t>
      </w:r>
      <w:r>
        <w:t>.</w:t>
      </w:r>
      <w:bookmarkEnd w:id="57"/>
    </w:p>
    <w:p w14:paraId="706EE455" w14:textId="4C49AD72" w:rsidR="00E91EF1" w:rsidRDefault="00E91EF1" w:rsidP="00E91EF1">
      <w:pPr>
        <w:pStyle w:val="N3References"/>
        <w:spacing w:line="240" w:lineRule="exact"/>
        <w:ind w:left="720" w:hanging="720"/>
      </w:pPr>
      <w:bookmarkStart w:id="58" w:name="_ENREF_56"/>
      <w:r>
        <w:t>56.</w:t>
      </w:r>
      <w:r>
        <w:tab/>
        <w:t xml:space="preserve">V. Tozzini, W. Rocchia and J. A. McCammon, </w:t>
      </w:r>
      <w:r w:rsidRPr="00E91EF1">
        <w:rPr>
          <w:i/>
        </w:rPr>
        <w:t>J Chem Theory Comput</w:t>
      </w:r>
      <w:r>
        <w:t xml:space="preserve">, 2006, </w:t>
      </w:r>
      <w:r w:rsidRPr="00E91EF1">
        <w:rPr>
          <w:b/>
        </w:rPr>
        <w:t>2</w:t>
      </w:r>
      <w:r>
        <w:t>, 667.</w:t>
      </w:r>
      <w:bookmarkEnd w:id="58"/>
    </w:p>
    <w:p w14:paraId="04EE3AA0" w14:textId="4D57F904" w:rsidR="00E91EF1" w:rsidRDefault="00E91EF1" w:rsidP="00E91EF1">
      <w:pPr>
        <w:pStyle w:val="N3References"/>
        <w:spacing w:line="240" w:lineRule="exact"/>
        <w:ind w:left="720" w:hanging="720"/>
      </w:pPr>
      <w:bookmarkStart w:id="59" w:name="_ENREF_57"/>
      <w:r>
        <w:t>57.</w:t>
      </w:r>
      <w:r>
        <w:tab/>
        <w:t xml:space="preserve">G. S. Ayton, W. G. Noid and G. A. Voth, </w:t>
      </w:r>
      <w:r w:rsidRPr="00E91EF1">
        <w:rPr>
          <w:i/>
        </w:rPr>
        <w:t>Current Opinion in Structural Biology</w:t>
      </w:r>
      <w:r>
        <w:t xml:space="preserve">, 2007, </w:t>
      </w:r>
      <w:r w:rsidRPr="00E91EF1">
        <w:rPr>
          <w:b/>
        </w:rPr>
        <w:t>17</w:t>
      </w:r>
      <w:r>
        <w:t>, 192</w:t>
      </w:r>
      <w:bookmarkEnd w:id="59"/>
      <w:r w:rsidR="007B7E81">
        <w:t>.</w:t>
      </w:r>
    </w:p>
    <w:p w14:paraId="6CFA0006" w14:textId="2B8F4589" w:rsidR="00E91EF1" w:rsidRDefault="00E91EF1" w:rsidP="00E91EF1">
      <w:pPr>
        <w:pStyle w:val="N3References"/>
        <w:spacing w:line="240" w:lineRule="exact"/>
        <w:ind w:left="720" w:hanging="720"/>
      </w:pPr>
      <w:bookmarkStart w:id="60" w:name="_ENREF_58"/>
      <w:r>
        <w:t>58.</w:t>
      </w:r>
      <w:r>
        <w:tab/>
        <w:t xml:space="preserve">M. Cascella and M. Dal Peraro, </w:t>
      </w:r>
      <w:r w:rsidRPr="00E91EF1">
        <w:rPr>
          <w:i/>
        </w:rPr>
        <w:t>Chimia</w:t>
      </w:r>
      <w:r>
        <w:t xml:space="preserve">, 2009, </w:t>
      </w:r>
      <w:r w:rsidRPr="00E91EF1">
        <w:rPr>
          <w:b/>
        </w:rPr>
        <w:t>63</w:t>
      </w:r>
      <w:r w:rsidR="007B7E81">
        <w:t>, 14</w:t>
      </w:r>
      <w:r>
        <w:t>.</w:t>
      </w:r>
      <w:bookmarkEnd w:id="60"/>
    </w:p>
    <w:p w14:paraId="3ACA6BA3" w14:textId="09B95D54" w:rsidR="00E91EF1" w:rsidRDefault="00E91EF1" w:rsidP="00E91EF1">
      <w:pPr>
        <w:pStyle w:val="N3References"/>
        <w:spacing w:line="240" w:lineRule="exact"/>
        <w:ind w:left="720" w:hanging="720"/>
      </w:pPr>
      <w:bookmarkStart w:id="61" w:name="_ENREF_59"/>
      <w:r>
        <w:t>59.</w:t>
      </w:r>
      <w:r>
        <w:tab/>
        <w:t xml:space="preserve">S. C. L. Kamerlin, S. Vicatos, A. Dryga and A. Warshel, </w:t>
      </w:r>
      <w:r w:rsidR="007B7E81">
        <w:rPr>
          <w:i/>
        </w:rPr>
        <w:t>Annu Rev Phys Chem</w:t>
      </w:r>
      <w:r>
        <w:t xml:space="preserve">, 2011, </w:t>
      </w:r>
      <w:r w:rsidRPr="00E91EF1">
        <w:rPr>
          <w:b/>
        </w:rPr>
        <w:t>62</w:t>
      </w:r>
      <w:r>
        <w:t>, 41</w:t>
      </w:r>
      <w:bookmarkEnd w:id="61"/>
      <w:r w:rsidR="007B7E81">
        <w:t>.</w:t>
      </w:r>
    </w:p>
    <w:p w14:paraId="6E3C0253" w14:textId="0E48CBB4" w:rsidR="00E91EF1" w:rsidRDefault="00E91EF1" w:rsidP="00E91EF1">
      <w:pPr>
        <w:pStyle w:val="N3References"/>
        <w:spacing w:line="240" w:lineRule="exact"/>
        <w:ind w:left="720" w:hanging="720"/>
      </w:pPr>
      <w:bookmarkStart w:id="62" w:name="_ENREF_60"/>
      <w:r>
        <w:t>60.</w:t>
      </w:r>
      <w:r>
        <w:tab/>
        <w:t xml:space="preserve">M. L. Klein and W. Shinoda, </w:t>
      </w:r>
      <w:r w:rsidRPr="00E91EF1">
        <w:rPr>
          <w:i/>
        </w:rPr>
        <w:t>Science</w:t>
      </w:r>
      <w:r>
        <w:t xml:space="preserve">, 2008, </w:t>
      </w:r>
      <w:r w:rsidRPr="00E91EF1">
        <w:rPr>
          <w:b/>
        </w:rPr>
        <w:t>321</w:t>
      </w:r>
      <w:r>
        <w:t>, 798.</w:t>
      </w:r>
      <w:bookmarkEnd w:id="62"/>
    </w:p>
    <w:p w14:paraId="6907391E" w14:textId="36B5FADC" w:rsidR="00E91EF1" w:rsidRDefault="00E91EF1" w:rsidP="00E91EF1">
      <w:pPr>
        <w:pStyle w:val="N3References"/>
        <w:spacing w:line="240" w:lineRule="exact"/>
        <w:ind w:left="720" w:hanging="720"/>
      </w:pPr>
      <w:bookmarkStart w:id="63" w:name="_ENREF_61"/>
      <w:r>
        <w:lastRenderedPageBreak/>
        <w:t>61.</w:t>
      </w:r>
      <w:r>
        <w:tab/>
        <w:t xml:space="preserve">S. J. Marrink and D. P. Tieleman, </w:t>
      </w:r>
      <w:r w:rsidRPr="00E91EF1">
        <w:rPr>
          <w:i/>
        </w:rPr>
        <w:t>Chem</w:t>
      </w:r>
      <w:r w:rsidR="007B7E81">
        <w:rPr>
          <w:i/>
        </w:rPr>
        <w:t xml:space="preserve"> Soc Rev,</w:t>
      </w:r>
      <w:r>
        <w:t xml:space="preserve"> 2013, </w:t>
      </w:r>
      <w:r w:rsidRPr="00E91EF1">
        <w:rPr>
          <w:b/>
        </w:rPr>
        <w:t>42</w:t>
      </w:r>
      <w:r w:rsidR="007B7E81">
        <w:t>, 6801</w:t>
      </w:r>
      <w:r>
        <w:t>.</w:t>
      </w:r>
      <w:bookmarkEnd w:id="63"/>
    </w:p>
    <w:p w14:paraId="589CC26E" w14:textId="2C054B88" w:rsidR="00E91EF1" w:rsidRDefault="00E91EF1" w:rsidP="00E91EF1">
      <w:pPr>
        <w:pStyle w:val="N3References"/>
        <w:spacing w:line="240" w:lineRule="exact"/>
        <w:ind w:left="720" w:hanging="720"/>
      </w:pPr>
      <w:bookmarkStart w:id="64" w:name="_ENREF_62"/>
      <w:r>
        <w:t>62.</w:t>
      </w:r>
      <w:r>
        <w:tab/>
        <w:t xml:space="preserve">S. Riniker, J. R. Allison and W. F. van Gunsteren, </w:t>
      </w:r>
      <w:r w:rsidRPr="00E91EF1">
        <w:rPr>
          <w:i/>
        </w:rPr>
        <w:t>Phys Chem Chem Phys</w:t>
      </w:r>
      <w:r>
        <w:t xml:space="preserve">, 2012, </w:t>
      </w:r>
      <w:r w:rsidRPr="00E91EF1">
        <w:rPr>
          <w:b/>
        </w:rPr>
        <w:t>14</w:t>
      </w:r>
      <w:r>
        <w:t>, 12423</w:t>
      </w:r>
      <w:bookmarkEnd w:id="64"/>
      <w:r w:rsidR="007B7E81">
        <w:t>.</w:t>
      </w:r>
    </w:p>
    <w:p w14:paraId="5F745277" w14:textId="154F59B5" w:rsidR="00E91EF1" w:rsidRDefault="00E91EF1" w:rsidP="00E91EF1">
      <w:pPr>
        <w:pStyle w:val="N3References"/>
        <w:spacing w:line="240" w:lineRule="exact"/>
        <w:ind w:left="720" w:hanging="720"/>
      </w:pPr>
      <w:bookmarkStart w:id="65" w:name="_ENREF_63"/>
      <w:r>
        <w:t>63.</w:t>
      </w:r>
      <w:r>
        <w:tab/>
        <w:t xml:space="preserve">M. G. Saunders and G. A. Voth, </w:t>
      </w:r>
      <w:r w:rsidRPr="00E91EF1">
        <w:rPr>
          <w:i/>
        </w:rPr>
        <w:t>C</w:t>
      </w:r>
      <w:r w:rsidR="007B7E81">
        <w:rPr>
          <w:i/>
        </w:rPr>
        <w:t>urr Opin Struct Biol</w:t>
      </w:r>
      <w:r>
        <w:t xml:space="preserve">, 2012, </w:t>
      </w:r>
      <w:r w:rsidRPr="00E91EF1">
        <w:rPr>
          <w:b/>
        </w:rPr>
        <w:t>22</w:t>
      </w:r>
      <w:r w:rsidR="007B7E81">
        <w:t>, 144</w:t>
      </w:r>
      <w:r>
        <w:t>.</w:t>
      </w:r>
      <w:bookmarkEnd w:id="65"/>
    </w:p>
    <w:p w14:paraId="77DA0FD4" w14:textId="374F6512" w:rsidR="00E91EF1" w:rsidRDefault="00E91EF1" w:rsidP="00E91EF1">
      <w:pPr>
        <w:pStyle w:val="N3References"/>
        <w:spacing w:line="240" w:lineRule="exact"/>
        <w:ind w:left="720" w:hanging="720"/>
      </w:pPr>
      <w:bookmarkStart w:id="66" w:name="_ENREF_64"/>
      <w:r>
        <w:t>64.</w:t>
      </w:r>
      <w:r>
        <w:tab/>
        <w:t xml:space="preserve">V. Tozzini, </w:t>
      </w:r>
      <w:r w:rsidRPr="00E91EF1">
        <w:rPr>
          <w:i/>
        </w:rPr>
        <w:t>Curr</w:t>
      </w:r>
      <w:r w:rsidR="007B7E81">
        <w:rPr>
          <w:i/>
        </w:rPr>
        <w:t xml:space="preserve"> Opin Struct Biol,</w:t>
      </w:r>
      <w:r>
        <w:t xml:space="preserve"> 2005, </w:t>
      </w:r>
      <w:r w:rsidRPr="00E91EF1">
        <w:rPr>
          <w:b/>
        </w:rPr>
        <w:t>15</w:t>
      </w:r>
      <w:r>
        <w:t>, 144-150.</w:t>
      </w:r>
      <w:bookmarkEnd w:id="66"/>
    </w:p>
    <w:p w14:paraId="6461963C" w14:textId="0E109D72" w:rsidR="00E91EF1" w:rsidRDefault="00E91EF1" w:rsidP="00E91EF1">
      <w:pPr>
        <w:pStyle w:val="N3References"/>
        <w:spacing w:line="240" w:lineRule="exact"/>
        <w:ind w:left="720" w:hanging="720"/>
      </w:pPr>
      <w:bookmarkStart w:id="67" w:name="_ENREF_65"/>
      <w:r>
        <w:t>65.</w:t>
      </w:r>
      <w:r>
        <w:tab/>
        <w:t xml:space="preserve">V. Tozzini, </w:t>
      </w:r>
      <w:r w:rsidRPr="00E91EF1">
        <w:rPr>
          <w:i/>
        </w:rPr>
        <w:t>Q</w:t>
      </w:r>
      <w:r w:rsidR="007B7E81">
        <w:rPr>
          <w:i/>
        </w:rPr>
        <w:t xml:space="preserve"> Rev Biophys</w:t>
      </w:r>
      <w:r>
        <w:t xml:space="preserve">, 2010, </w:t>
      </w:r>
      <w:r w:rsidRPr="00E91EF1">
        <w:rPr>
          <w:b/>
        </w:rPr>
        <w:t>43</w:t>
      </w:r>
      <w:r>
        <w:t>, 333-371.</w:t>
      </w:r>
      <w:bookmarkEnd w:id="67"/>
    </w:p>
    <w:p w14:paraId="78A2A5A1" w14:textId="6C49B0BD" w:rsidR="00E91EF1" w:rsidRDefault="00E91EF1" w:rsidP="00E91EF1">
      <w:pPr>
        <w:pStyle w:val="N3References"/>
        <w:spacing w:line="240" w:lineRule="exact"/>
        <w:ind w:left="720" w:hanging="720"/>
      </w:pPr>
      <w:bookmarkStart w:id="68" w:name="_ENREF_66"/>
      <w:r>
        <w:t>66.</w:t>
      </w:r>
      <w:r>
        <w:tab/>
        <w:t xml:space="preserve">V. Tozzini, </w:t>
      </w:r>
      <w:r w:rsidRPr="00E91EF1">
        <w:rPr>
          <w:i/>
        </w:rPr>
        <w:t>Acc</w:t>
      </w:r>
      <w:r w:rsidR="007B7E81">
        <w:rPr>
          <w:i/>
        </w:rPr>
        <w:t xml:space="preserve"> Chem Res</w:t>
      </w:r>
      <w:r>
        <w:t xml:space="preserve">, 2010, </w:t>
      </w:r>
      <w:r w:rsidRPr="00E91EF1">
        <w:rPr>
          <w:b/>
        </w:rPr>
        <w:t>43</w:t>
      </w:r>
      <w:r>
        <w:t>, 220-230.</w:t>
      </w:r>
      <w:bookmarkEnd w:id="68"/>
    </w:p>
    <w:p w14:paraId="61F3D8F2" w14:textId="77777777" w:rsidR="00E91EF1" w:rsidRDefault="00E91EF1" w:rsidP="00E91EF1">
      <w:pPr>
        <w:pStyle w:val="N3References"/>
        <w:spacing w:line="240" w:lineRule="exact"/>
        <w:ind w:left="720" w:hanging="720"/>
      </w:pPr>
      <w:bookmarkStart w:id="69" w:name="_ENREF_67"/>
      <w:r>
        <w:t>67.</w:t>
      </w:r>
      <w:r>
        <w:tab/>
        <w:t xml:space="preserve">I. Vattulainen and T. Rog, </w:t>
      </w:r>
      <w:r w:rsidRPr="00E91EF1">
        <w:rPr>
          <w:i/>
        </w:rPr>
        <w:t>Cold Spring Harbor Perspectives in Biology</w:t>
      </w:r>
      <w:r>
        <w:t xml:space="preserve">, 2011, </w:t>
      </w:r>
      <w:r w:rsidRPr="00E91EF1">
        <w:rPr>
          <w:b/>
        </w:rPr>
        <w:t>3</w:t>
      </w:r>
      <w:r>
        <w:t>.</w:t>
      </w:r>
      <w:bookmarkEnd w:id="69"/>
    </w:p>
    <w:p w14:paraId="6E983484" w14:textId="563A00B7" w:rsidR="00E91EF1" w:rsidRDefault="00E91EF1" w:rsidP="00E91EF1">
      <w:pPr>
        <w:pStyle w:val="N3References"/>
        <w:spacing w:line="240" w:lineRule="exact"/>
        <w:ind w:left="720" w:hanging="720"/>
      </w:pPr>
      <w:bookmarkStart w:id="70" w:name="_ENREF_68"/>
      <w:r>
        <w:t>68.</w:t>
      </w:r>
      <w:r>
        <w:tab/>
        <w:t xml:space="preserve">H. I. Ingolfsson, M. N. Melo, F. J. van Eerden, C. Arnarez, C. A. Lopez, T. A. Wassenaar, X. Periole, A. H. de Vries, D. P. Tieleman and S. J. Marrink, </w:t>
      </w:r>
      <w:r w:rsidRPr="00E91EF1">
        <w:rPr>
          <w:i/>
        </w:rPr>
        <w:t>J Am Chem Soc</w:t>
      </w:r>
      <w:r>
        <w:t xml:space="preserve">, 2014, </w:t>
      </w:r>
      <w:r w:rsidRPr="00E91EF1">
        <w:rPr>
          <w:b/>
        </w:rPr>
        <w:t>136</w:t>
      </w:r>
      <w:r w:rsidR="007B7E81">
        <w:t>, 14554</w:t>
      </w:r>
      <w:r>
        <w:t>.</w:t>
      </w:r>
      <w:bookmarkEnd w:id="70"/>
    </w:p>
    <w:p w14:paraId="51C460F8" w14:textId="0A3A3D68" w:rsidR="00E91EF1" w:rsidRDefault="00E91EF1" w:rsidP="00E91EF1">
      <w:pPr>
        <w:pStyle w:val="N3References"/>
        <w:spacing w:line="240" w:lineRule="exact"/>
        <w:ind w:left="720" w:hanging="720"/>
      </w:pPr>
      <w:bookmarkStart w:id="71" w:name="_ENREF_69"/>
      <w:r>
        <w:t>69.</w:t>
      </w:r>
      <w:r>
        <w:tab/>
        <w:t xml:space="preserve">G. S. Ayton and G. A. Voth, </w:t>
      </w:r>
      <w:r w:rsidRPr="00E91EF1">
        <w:rPr>
          <w:i/>
        </w:rPr>
        <w:t>J Phys Chem B</w:t>
      </w:r>
      <w:r>
        <w:t xml:space="preserve">, 2009, </w:t>
      </w:r>
      <w:r w:rsidRPr="00E91EF1">
        <w:rPr>
          <w:b/>
        </w:rPr>
        <w:t>113</w:t>
      </w:r>
      <w:r>
        <w:t>, 4413.</w:t>
      </w:r>
      <w:bookmarkEnd w:id="71"/>
    </w:p>
    <w:p w14:paraId="2F7DA898" w14:textId="77777777" w:rsidR="00E91EF1" w:rsidRDefault="00E91EF1" w:rsidP="00E91EF1">
      <w:pPr>
        <w:pStyle w:val="N3References"/>
        <w:spacing w:line="240" w:lineRule="exact"/>
        <w:ind w:left="720" w:hanging="720"/>
      </w:pPr>
      <w:bookmarkStart w:id="72" w:name="_ENREF_70"/>
      <w:r>
        <w:t>70.</w:t>
      </w:r>
      <w:r>
        <w:tab/>
        <w:t xml:space="preserve">R. D. Hills, L. Y. Lu and G. A. Voth, </w:t>
      </w:r>
      <w:r w:rsidRPr="00E91EF1">
        <w:rPr>
          <w:i/>
        </w:rPr>
        <w:t>Plos Comput Biol</w:t>
      </w:r>
      <w:r>
        <w:t xml:space="preserve">, 2010, </w:t>
      </w:r>
      <w:r w:rsidRPr="00E91EF1">
        <w:rPr>
          <w:b/>
        </w:rPr>
        <w:t>6</w:t>
      </w:r>
      <w:r>
        <w:t>, e1000827.</w:t>
      </w:r>
      <w:bookmarkEnd w:id="72"/>
    </w:p>
    <w:p w14:paraId="25ABEC3D" w14:textId="77777777" w:rsidR="00E91EF1" w:rsidRDefault="00E91EF1" w:rsidP="00E91EF1">
      <w:pPr>
        <w:pStyle w:val="N3References"/>
        <w:spacing w:line="240" w:lineRule="exact"/>
        <w:ind w:left="720" w:hanging="720"/>
      </w:pPr>
      <w:bookmarkStart w:id="73" w:name="_ENREF_71"/>
      <w:r>
        <w:t>71.</w:t>
      </w:r>
      <w:r>
        <w:tab/>
        <w:t xml:space="preserve">L. P. Kadanoff, </w:t>
      </w:r>
      <w:r w:rsidRPr="00E91EF1">
        <w:rPr>
          <w:i/>
        </w:rPr>
        <w:t>Statistical Physics: Statics, Dynamics, and Renormalization</w:t>
      </w:r>
      <w:r>
        <w:t>, World Scientific Publishing Co., Singapore, 2000.</w:t>
      </w:r>
      <w:bookmarkEnd w:id="73"/>
    </w:p>
    <w:p w14:paraId="4744C539" w14:textId="24B5FECC" w:rsidR="00E91EF1" w:rsidRDefault="00E91EF1" w:rsidP="00E91EF1">
      <w:pPr>
        <w:pStyle w:val="N3References"/>
        <w:spacing w:line="240" w:lineRule="exact"/>
        <w:ind w:left="720" w:hanging="720"/>
      </w:pPr>
      <w:bookmarkStart w:id="74" w:name="_ENREF_72"/>
      <w:r>
        <w:t>72.</w:t>
      </w:r>
      <w:r>
        <w:tab/>
        <w:t xml:space="preserve">B. Widom, </w:t>
      </w:r>
      <w:r w:rsidRPr="00E91EF1">
        <w:rPr>
          <w:i/>
        </w:rPr>
        <w:t>J Chem Phys</w:t>
      </w:r>
      <w:r>
        <w:t xml:space="preserve">, 1965, </w:t>
      </w:r>
      <w:r w:rsidRPr="00E91EF1">
        <w:rPr>
          <w:b/>
        </w:rPr>
        <w:t>43</w:t>
      </w:r>
      <w:r>
        <w:t>, 3898.</w:t>
      </w:r>
      <w:bookmarkEnd w:id="74"/>
    </w:p>
    <w:p w14:paraId="4FC38E8C" w14:textId="1BD39981" w:rsidR="00E91EF1" w:rsidRDefault="00E91EF1" w:rsidP="00E91EF1">
      <w:pPr>
        <w:pStyle w:val="N3References"/>
        <w:spacing w:line="240" w:lineRule="exact"/>
        <w:ind w:left="720" w:hanging="720"/>
      </w:pPr>
      <w:bookmarkStart w:id="75" w:name="_ENREF_73"/>
      <w:r>
        <w:t>73.</w:t>
      </w:r>
      <w:r>
        <w:tab/>
        <w:t xml:space="preserve">B. Widom, </w:t>
      </w:r>
      <w:r w:rsidRPr="00E91EF1">
        <w:rPr>
          <w:i/>
        </w:rPr>
        <w:t>J Chem Phys</w:t>
      </w:r>
      <w:r>
        <w:t xml:space="preserve">, 1965, </w:t>
      </w:r>
      <w:r w:rsidRPr="00E91EF1">
        <w:rPr>
          <w:b/>
        </w:rPr>
        <w:t>43</w:t>
      </w:r>
      <w:r>
        <w:t>, 3892.</w:t>
      </w:r>
      <w:bookmarkEnd w:id="75"/>
    </w:p>
    <w:p w14:paraId="6F3E7BB4" w14:textId="4C99A0A4" w:rsidR="00E91EF1" w:rsidRDefault="00E91EF1" w:rsidP="00E91EF1">
      <w:pPr>
        <w:pStyle w:val="N3References"/>
        <w:spacing w:line="240" w:lineRule="exact"/>
        <w:ind w:left="720" w:hanging="720"/>
      </w:pPr>
      <w:bookmarkStart w:id="76" w:name="_ENREF_74"/>
      <w:r>
        <w:t>74.</w:t>
      </w:r>
      <w:r>
        <w:tab/>
        <w:t xml:space="preserve">T. X. Hoang, A. Trovato, F. Seno, J. R. Banavar and A. Maritan, </w:t>
      </w:r>
      <w:r w:rsidRPr="00E91EF1">
        <w:rPr>
          <w:i/>
        </w:rPr>
        <w:t>P</w:t>
      </w:r>
      <w:r w:rsidR="007B7E81">
        <w:rPr>
          <w:i/>
        </w:rPr>
        <w:t>roc</w:t>
      </w:r>
      <w:r w:rsidRPr="00E91EF1">
        <w:rPr>
          <w:i/>
        </w:rPr>
        <w:t xml:space="preserve"> Natl Acad Sci USA</w:t>
      </w:r>
      <w:r>
        <w:t xml:space="preserve">, 2004, </w:t>
      </w:r>
      <w:r w:rsidRPr="00E91EF1">
        <w:rPr>
          <w:b/>
        </w:rPr>
        <w:t>101</w:t>
      </w:r>
      <w:r>
        <w:t>, 7960.</w:t>
      </w:r>
      <w:bookmarkEnd w:id="76"/>
    </w:p>
    <w:p w14:paraId="24AACA7C" w14:textId="3E7AB298" w:rsidR="00E91EF1" w:rsidRDefault="00E91EF1" w:rsidP="00E91EF1">
      <w:pPr>
        <w:pStyle w:val="N3References"/>
        <w:spacing w:line="240" w:lineRule="exact"/>
        <w:ind w:left="720" w:hanging="720"/>
      </w:pPr>
      <w:bookmarkStart w:id="77" w:name="_ENREF_75"/>
      <w:r>
        <w:t>75.</w:t>
      </w:r>
      <w:r>
        <w:tab/>
        <w:t xml:space="preserve">J. R. Banavar, T. X. Hoang, A. Maritan, F. Seno and A. Trovato, </w:t>
      </w:r>
      <w:r w:rsidR="007B7E81">
        <w:rPr>
          <w:i/>
        </w:rPr>
        <w:t>Phys Rev</w:t>
      </w:r>
      <w:r w:rsidRPr="00E91EF1">
        <w:rPr>
          <w:i/>
        </w:rPr>
        <w:t xml:space="preserve"> E</w:t>
      </w:r>
      <w:r>
        <w:t xml:space="preserve">, 2004, </w:t>
      </w:r>
      <w:r w:rsidRPr="00E91EF1">
        <w:rPr>
          <w:b/>
        </w:rPr>
        <w:t>70</w:t>
      </w:r>
      <w:r w:rsidR="007B7E81" w:rsidRPr="007B7E81">
        <w:t xml:space="preserve">, </w:t>
      </w:r>
      <w:r w:rsidR="007B7E81" w:rsidRPr="007B7E81">
        <w:rPr>
          <w:lang w:val="en-US"/>
        </w:rPr>
        <w:t>041905</w:t>
      </w:r>
      <w:r>
        <w:t>.</w:t>
      </w:r>
      <w:bookmarkEnd w:id="77"/>
    </w:p>
    <w:p w14:paraId="3C4A5143" w14:textId="73BA8DCE" w:rsidR="00E91EF1" w:rsidRDefault="00E91EF1" w:rsidP="00E91EF1">
      <w:pPr>
        <w:pStyle w:val="N3References"/>
        <w:spacing w:line="240" w:lineRule="exact"/>
        <w:ind w:left="720" w:hanging="720"/>
      </w:pPr>
      <w:bookmarkStart w:id="78" w:name="_ENREF_76"/>
      <w:r>
        <w:t>76.</w:t>
      </w:r>
      <w:r>
        <w:tab/>
        <w:t xml:space="preserve">K. A. Dill, </w:t>
      </w:r>
      <w:r w:rsidRPr="00E91EF1">
        <w:rPr>
          <w:i/>
        </w:rPr>
        <w:t>Biochemistry</w:t>
      </w:r>
      <w:r>
        <w:t xml:space="preserve">, 1985, </w:t>
      </w:r>
      <w:r w:rsidRPr="00E91EF1">
        <w:rPr>
          <w:b/>
        </w:rPr>
        <w:t>24</w:t>
      </w:r>
      <w:r>
        <w:t>, 1501.</w:t>
      </w:r>
      <w:bookmarkEnd w:id="78"/>
    </w:p>
    <w:p w14:paraId="7974B9A0" w14:textId="2379B9A4" w:rsidR="00E91EF1" w:rsidRDefault="00E91EF1" w:rsidP="00E91EF1">
      <w:pPr>
        <w:pStyle w:val="N3References"/>
        <w:spacing w:line="240" w:lineRule="exact"/>
        <w:ind w:left="720" w:hanging="720"/>
      </w:pPr>
      <w:bookmarkStart w:id="79" w:name="_ENREF_77"/>
      <w:r>
        <w:t>77.</w:t>
      </w:r>
      <w:r>
        <w:tab/>
        <w:t xml:space="preserve">F. Muller-Plathe, </w:t>
      </w:r>
      <w:r w:rsidR="007B7E81">
        <w:rPr>
          <w:i/>
        </w:rPr>
        <w:t>ChemPhysC</w:t>
      </w:r>
      <w:r w:rsidRPr="00E91EF1">
        <w:rPr>
          <w:i/>
        </w:rPr>
        <w:t>hem</w:t>
      </w:r>
      <w:r>
        <w:t xml:space="preserve">, 2002, </w:t>
      </w:r>
      <w:r w:rsidRPr="00E91EF1">
        <w:rPr>
          <w:b/>
        </w:rPr>
        <w:t>3</w:t>
      </w:r>
      <w:r>
        <w:t>, 754.</w:t>
      </w:r>
      <w:bookmarkEnd w:id="79"/>
    </w:p>
    <w:p w14:paraId="01CADEB4" w14:textId="66A0B030" w:rsidR="00E91EF1" w:rsidRDefault="00E91EF1" w:rsidP="00E91EF1">
      <w:pPr>
        <w:pStyle w:val="N3References"/>
        <w:spacing w:line="240" w:lineRule="exact"/>
        <w:ind w:left="720" w:hanging="720"/>
      </w:pPr>
      <w:bookmarkStart w:id="80" w:name="_ENREF_78"/>
      <w:r>
        <w:t>78.</w:t>
      </w:r>
      <w:r>
        <w:tab/>
        <w:t xml:space="preserve">G. D. Rose, P. J. Fleming, J. R. Banavar and A. Maritan, </w:t>
      </w:r>
      <w:r w:rsidRPr="00E91EF1">
        <w:rPr>
          <w:i/>
        </w:rPr>
        <w:t>P</w:t>
      </w:r>
      <w:r w:rsidR="007B7E81">
        <w:rPr>
          <w:i/>
        </w:rPr>
        <w:t>roc</w:t>
      </w:r>
      <w:r w:rsidRPr="00E91EF1">
        <w:rPr>
          <w:i/>
        </w:rPr>
        <w:t xml:space="preserve"> Natl Acad Sci USA</w:t>
      </w:r>
      <w:r>
        <w:t xml:space="preserve">, 2006, </w:t>
      </w:r>
      <w:r w:rsidRPr="00E91EF1">
        <w:rPr>
          <w:b/>
        </w:rPr>
        <w:t>103</w:t>
      </w:r>
      <w:r>
        <w:t>, 16623.</w:t>
      </w:r>
      <w:bookmarkEnd w:id="80"/>
    </w:p>
    <w:p w14:paraId="50CDA260" w14:textId="199521F4" w:rsidR="00E91EF1" w:rsidRDefault="00E91EF1" w:rsidP="00E91EF1">
      <w:pPr>
        <w:pStyle w:val="N3References"/>
        <w:spacing w:line="240" w:lineRule="exact"/>
        <w:ind w:left="720" w:hanging="720"/>
      </w:pPr>
      <w:bookmarkStart w:id="81" w:name="_ENREF_79"/>
      <w:r>
        <w:t>79.</w:t>
      </w:r>
      <w:r>
        <w:tab/>
        <w:t xml:space="preserve">N. D. Socci, W. S. Bialek and J. N. Onuchic, </w:t>
      </w:r>
      <w:r w:rsidR="007B7E81">
        <w:rPr>
          <w:i/>
        </w:rPr>
        <w:t>Phys Rev</w:t>
      </w:r>
      <w:r w:rsidRPr="00E91EF1">
        <w:rPr>
          <w:i/>
        </w:rPr>
        <w:t xml:space="preserve"> E</w:t>
      </w:r>
      <w:r>
        <w:t xml:space="preserve">, 1994, </w:t>
      </w:r>
      <w:r w:rsidRPr="00E91EF1">
        <w:rPr>
          <w:b/>
        </w:rPr>
        <w:t>49</w:t>
      </w:r>
      <w:r w:rsidR="007B7E81">
        <w:t>, 3440</w:t>
      </w:r>
      <w:r>
        <w:t>.</w:t>
      </w:r>
      <w:bookmarkEnd w:id="81"/>
    </w:p>
    <w:p w14:paraId="21C37C78" w14:textId="0E9B4604" w:rsidR="00E91EF1" w:rsidRDefault="00E91EF1" w:rsidP="00E91EF1">
      <w:pPr>
        <w:pStyle w:val="N3References"/>
        <w:spacing w:line="240" w:lineRule="exact"/>
        <w:ind w:left="720" w:hanging="720"/>
      </w:pPr>
      <w:bookmarkStart w:id="82" w:name="_ENREF_80"/>
      <w:r>
        <w:t>80.</w:t>
      </w:r>
      <w:r>
        <w:tab/>
        <w:t xml:space="preserve">M. Levitt and A. Warshel, </w:t>
      </w:r>
      <w:r w:rsidRPr="00E91EF1">
        <w:rPr>
          <w:i/>
        </w:rPr>
        <w:t>Nature</w:t>
      </w:r>
      <w:r>
        <w:t xml:space="preserve">, 1975, </w:t>
      </w:r>
      <w:r w:rsidRPr="00E91EF1">
        <w:rPr>
          <w:b/>
        </w:rPr>
        <w:t>253</w:t>
      </w:r>
      <w:r w:rsidR="007B7E81">
        <w:t>, 694</w:t>
      </w:r>
      <w:r>
        <w:t>.</w:t>
      </w:r>
      <w:bookmarkEnd w:id="82"/>
    </w:p>
    <w:p w14:paraId="601446B9" w14:textId="159AE19B" w:rsidR="00E91EF1" w:rsidRDefault="00E91EF1" w:rsidP="00E91EF1">
      <w:pPr>
        <w:pStyle w:val="N3References"/>
        <w:spacing w:line="240" w:lineRule="exact"/>
        <w:ind w:left="720" w:hanging="720"/>
      </w:pPr>
      <w:bookmarkStart w:id="83" w:name="_ENREF_81"/>
      <w:r>
        <w:t>81.</w:t>
      </w:r>
      <w:r>
        <w:tab/>
        <w:t xml:space="preserve">E. Adman, K. D. Watenpaugh and L. H. Jensen, </w:t>
      </w:r>
      <w:r w:rsidRPr="00E91EF1">
        <w:rPr>
          <w:i/>
        </w:rPr>
        <w:t>P</w:t>
      </w:r>
      <w:r w:rsidR="007B7E81">
        <w:rPr>
          <w:i/>
        </w:rPr>
        <w:t>roc</w:t>
      </w:r>
      <w:r w:rsidRPr="00E91EF1">
        <w:rPr>
          <w:i/>
        </w:rPr>
        <w:t xml:space="preserve"> Natl Acad Sci USA</w:t>
      </w:r>
      <w:r>
        <w:t xml:space="preserve">, 1975, </w:t>
      </w:r>
      <w:r w:rsidRPr="00E91EF1">
        <w:rPr>
          <w:b/>
        </w:rPr>
        <w:t>72</w:t>
      </w:r>
      <w:r>
        <w:t>, 4854.</w:t>
      </w:r>
      <w:bookmarkEnd w:id="83"/>
    </w:p>
    <w:p w14:paraId="393CAD54" w14:textId="07A2E114" w:rsidR="00E91EF1" w:rsidRDefault="00E91EF1" w:rsidP="00E91EF1">
      <w:pPr>
        <w:pStyle w:val="N3References"/>
        <w:spacing w:line="240" w:lineRule="exact"/>
        <w:ind w:left="720" w:hanging="720"/>
      </w:pPr>
      <w:bookmarkStart w:id="84" w:name="_ENREF_82"/>
      <w:r>
        <w:t>82.</w:t>
      </w:r>
      <w:r>
        <w:tab/>
        <w:t xml:space="preserve">O. Mayans, P. F. M. van der Ven, M. Wilm, A. Mues, P. Young, D. O. Furst, M. Wilmanns and M. Gautel, </w:t>
      </w:r>
      <w:r w:rsidRPr="00E91EF1">
        <w:rPr>
          <w:i/>
        </w:rPr>
        <w:t>Nature</w:t>
      </w:r>
      <w:r>
        <w:t xml:space="preserve">, 1998, </w:t>
      </w:r>
      <w:r w:rsidRPr="00E91EF1">
        <w:rPr>
          <w:b/>
        </w:rPr>
        <w:t>395</w:t>
      </w:r>
      <w:r>
        <w:t>, 863.</w:t>
      </w:r>
      <w:bookmarkEnd w:id="84"/>
    </w:p>
    <w:p w14:paraId="089A2224" w14:textId="05CCEA1E" w:rsidR="00E91EF1" w:rsidRDefault="00E91EF1" w:rsidP="00E91EF1">
      <w:pPr>
        <w:pStyle w:val="N3References"/>
        <w:spacing w:line="240" w:lineRule="exact"/>
        <w:ind w:left="720" w:hanging="720"/>
      </w:pPr>
      <w:bookmarkStart w:id="85" w:name="_ENREF_83"/>
      <w:r>
        <w:t>83.</w:t>
      </w:r>
      <w:r>
        <w:tab/>
        <w:t xml:space="preserve">T. Okada, O. P. Ernst, K. Palczewski and K. P. Hofmann, </w:t>
      </w:r>
      <w:r w:rsidRPr="00E91EF1">
        <w:rPr>
          <w:i/>
        </w:rPr>
        <w:t>Trends</w:t>
      </w:r>
      <w:r w:rsidR="00156E1A">
        <w:rPr>
          <w:i/>
        </w:rPr>
        <w:t xml:space="preserve"> Biochem Sci</w:t>
      </w:r>
      <w:r>
        <w:t xml:space="preserve">, 2001, </w:t>
      </w:r>
      <w:r w:rsidRPr="00E91EF1">
        <w:rPr>
          <w:b/>
        </w:rPr>
        <w:t>26</w:t>
      </w:r>
      <w:r>
        <w:t>, 318</w:t>
      </w:r>
      <w:bookmarkEnd w:id="85"/>
      <w:r w:rsidR="00156E1A">
        <w:t>.</w:t>
      </w:r>
    </w:p>
    <w:p w14:paraId="308F2002" w14:textId="4A4AD7FF" w:rsidR="00E91EF1" w:rsidRDefault="00E91EF1" w:rsidP="00E91EF1">
      <w:pPr>
        <w:pStyle w:val="N3References"/>
        <w:spacing w:line="240" w:lineRule="exact"/>
        <w:ind w:left="720" w:hanging="720"/>
      </w:pPr>
      <w:bookmarkStart w:id="86" w:name="_ENREF_84"/>
      <w:r>
        <w:t>84.</w:t>
      </w:r>
      <w:r>
        <w:tab/>
        <w:t xml:space="preserve">R. W. Schoenlein, L. A. Peteanu, R. A. Mathies and C. V. Shank, </w:t>
      </w:r>
      <w:r w:rsidRPr="00E91EF1">
        <w:rPr>
          <w:i/>
        </w:rPr>
        <w:t>Science</w:t>
      </w:r>
      <w:r>
        <w:t xml:space="preserve">, 1991, </w:t>
      </w:r>
      <w:r w:rsidRPr="00E91EF1">
        <w:rPr>
          <w:b/>
        </w:rPr>
        <w:t>254</w:t>
      </w:r>
      <w:r>
        <w:t>, 412</w:t>
      </w:r>
      <w:bookmarkEnd w:id="86"/>
      <w:r w:rsidR="00156E1A">
        <w:t>.</w:t>
      </w:r>
    </w:p>
    <w:p w14:paraId="0AF85819" w14:textId="5EDA2DF0" w:rsidR="00E91EF1" w:rsidRDefault="00E91EF1" w:rsidP="00E91EF1">
      <w:pPr>
        <w:pStyle w:val="N3References"/>
        <w:spacing w:line="240" w:lineRule="exact"/>
        <w:ind w:left="720" w:hanging="720"/>
      </w:pPr>
      <w:bookmarkStart w:id="87" w:name="_ENREF_85"/>
      <w:r>
        <w:t>85.</w:t>
      </w:r>
      <w:r>
        <w:tab/>
        <w:t xml:space="preserve">C. S. Bolze, R. E. Helbling, R. L. Owen, A. R. Pearson, G. Pompidor, F. Dworkowski, M. R. Fuchs, J. Furrer, M. Golczak, K. Palczewski, M. Cascella and A. Stocker, </w:t>
      </w:r>
      <w:r w:rsidRPr="00E91EF1">
        <w:rPr>
          <w:i/>
        </w:rPr>
        <w:t>J</w:t>
      </w:r>
      <w:r w:rsidR="00156E1A">
        <w:rPr>
          <w:i/>
        </w:rPr>
        <w:t xml:space="preserve"> Am Chem Soc</w:t>
      </w:r>
      <w:r>
        <w:t xml:space="preserve">, 2014, </w:t>
      </w:r>
      <w:r w:rsidRPr="00E91EF1">
        <w:rPr>
          <w:b/>
        </w:rPr>
        <w:t>136</w:t>
      </w:r>
      <w:r>
        <w:t>, 137.</w:t>
      </w:r>
      <w:bookmarkEnd w:id="87"/>
    </w:p>
    <w:p w14:paraId="0EB4435C" w14:textId="71AA42BE" w:rsidR="00E91EF1" w:rsidRDefault="00E91EF1" w:rsidP="00E91EF1">
      <w:pPr>
        <w:pStyle w:val="N3References"/>
        <w:spacing w:line="240" w:lineRule="exact"/>
        <w:ind w:left="720" w:hanging="720"/>
      </w:pPr>
      <w:bookmarkStart w:id="88" w:name="_ENREF_86"/>
      <w:r>
        <w:t>86.</w:t>
      </w:r>
      <w:r>
        <w:tab/>
        <w:t xml:space="preserve">W. L. Jorgensen, </w:t>
      </w:r>
      <w:r w:rsidRPr="00E91EF1">
        <w:rPr>
          <w:i/>
        </w:rPr>
        <w:t>Science</w:t>
      </w:r>
      <w:r>
        <w:t xml:space="preserve">, 2004, </w:t>
      </w:r>
      <w:r w:rsidRPr="00E91EF1">
        <w:rPr>
          <w:b/>
        </w:rPr>
        <w:t>303</w:t>
      </w:r>
      <w:r w:rsidR="00156E1A">
        <w:t>, 1813</w:t>
      </w:r>
      <w:r>
        <w:t>.</w:t>
      </w:r>
      <w:bookmarkEnd w:id="88"/>
    </w:p>
    <w:p w14:paraId="034F4C89" w14:textId="2BCF77A6" w:rsidR="00E91EF1" w:rsidRDefault="00E91EF1" w:rsidP="00E91EF1">
      <w:pPr>
        <w:pStyle w:val="N3References"/>
        <w:spacing w:line="240" w:lineRule="exact"/>
        <w:ind w:left="720" w:hanging="720"/>
      </w:pPr>
      <w:bookmarkStart w:id="89" w:name="_ENREF_87"/>
      <w:r>
        <w:t>87.</w:t>
      </w:r>
      <w:r>
        <w:tab/>
        <w:t xml:space="preserve">C. J. Dickson, B. D. Madej, A. A. Skjevik, R. M. Betz, K. Teigen, I. R. Gould and R. C. Walker, </w:t>
      </w:r>
      <w:r w:rsidRPr="00E91EF1">
        <w:rPr>
          <w:i/>
        </w:rPr>
        <w:t>J Chem Theory Comput</w:t>
      </w:r>
      <w:r>
        <w:t xml:space="preserve">, 2014, </w:t>
      </w:r>
      <w:r w:rsidRPr="00E91EF1">
        <w:rPr>
          <w:b/>
        </w:rPr>
        <w:t>10</w:t>
      </w:r>
      <w:r>
        <w:t>, 865.</w:t>
      </w:r>
      <w:bookmarkEnd w:id="89"/>
    </w:p>
    <w:p w14:paraId="36732051" w14:textId="054B1460" w:rsidR="00E91EF1" w:rsidRDefault="00E91EF1" w:rsidP="00E91EF1">
      <w:pPr>
        <w:pStyle w:val="N3References"/>
        <w:spacing w:line="240" w:lineRule="exact"/>
        <w:ind w:left="720" w:hanging="720"/>
      </w:pPr>
      <w:bookmarkStart w:id="90" w:name="_ENREF_88"/>
      <w:r>
        <w:t>88.</w:t>
      </w:r>
      <w:r>
        <w:tab/>
        <w:t xml:space="preserve">C. J. Dickson, L. Rosso, R. M. Betz, R. C. Walker and I. R. Gould, </w:t>
      </w:r>
      <w:r w:rsidRPr="00E91EF1">
        <w:rPr>
          <w:i/>
        </w:rPr>
        <w:t>Soft Matter</w:t>
      </w:r>
      <w:r>
        <w:t xml:space="preserve">, 2012, </w:t>
      </w:r>
      <w:r w:rsidRPr="00E91EF1">
        <w:rPr>
          <w:b/>
        </w:rPr>
        <w:t>8</w:t>
      </w:r>
      <w:r>
        <w:t>, 9617</w:t>
      </w:r>
      <w:bookmarkEnd w:id="90"/>
      <w:r w:rsidR="00156E1A">
        <w:t>.</w:t>
      </w:r>
    </w:p>
    <w:p w14:paraId="48A8C0C5" w14:textId="2C594898" w:rsidR="00E91EF1" w:rsidRDefault="00E91EF1" w:rsidP="00E91EF1">
      <w:pPr>
        <w:pStyle w:val="N3References"/>
        <w:spacing w:line="240" w:lineRule="exact"/>
        <w:ind w:left="720" w:hanging="720"/>
      </w:pPr>
      <w:bookmarkStart w:id="91" w:name="_ENREF_89"/>
      <w:r>
        <w:t>89.</w:t>
      </w:r>
      <w:r>
        <w:tab/>
        <w:t xml:space="preserve">C. J. Högberg, A. M. Nikitin and A. P. Lyubartsev, </w:t>
      </w:r>
      <w:r w:rsidRPr="00E91EF1">
        <w:rPr>
          <w:i/>
        </w:rPr>
        <w:t>J Comput Chem</w:t>
      </w:r>
      <w:r>
        <w:t xml:space="preserve">, 2008, </w:t>
      </w:r>
      <w:r w:rsidRPr="00E91EF1">
        <w:rPr>
          <w:b/>
        </w:rPr>
        <w:t>29</w:t>
      </w:r>
      <w:r>
        <w:t>, 2359.</w:t>
      </w:r>
      <w:bookmarkEnd w:id="91"/>
    </w:p>
    <w:p w14:paraId="26E21E8F" w14:textId="57F361E0" w:rsidR="00E91EF1" w:rsidRDefault="00E91EF1" w:rsidP="00E91EF1">
      <w:pPr>
        <w:pStyle w:val="N3References"/>
        <w:spacing w:line="240" w:lineRule="exact"/>
        <w:ind w:left="720" w:hanging="720"/>
      </w:pPr>
      <w:bookmarkStart w:id="92" w:name="_ENREF_90"/>
      <w:r>
        <w:t>90.</w:t>
      </w:r>
      <w:r>
        <w:tab/>
        <w:t xml:space="preserve">G. R. Bowman, V. A. Voelz and V. S. Pande, </w:t>
      </w:r>
      <w:r w:rsidRPr="00E91EF1">
        <w:rPr>
          <w:i/>
        </w:rPr>
        <w:t>C</w:t>
      </w:r>
      <w:r w:rsidR="00156E1A">
        <w:rPr>
          <w:i/>
        </w:rPr>
        <w:t>urr Opin Struct Biol</w:t>
      </w:r>
      <w:r>
        <w:t xml:space="preserve">, 2011, </w:t>
      </w:r>
      <w:r w:rsidRPr="00E91EF1">
        <w:rPr>
          <w:b/>
        </w:rPr>
        <w:t>21</w:t>
      </w:r>
      <w:r w:rsidR="00156E1A">
        <w:t>, 4</w:t>
      </w:r>
      <w:r>
        <w:t>.</w:t>
      </w:r>
      <w:bookmarkEnd w:id="92"/>
    </w:p>
    <w:p w14:paraId="4E56308D" w14:textId="239915F8" w:rsidR="00E91EF1" w:rsidRDefault="00E91EF1" w:rsidP="00E91EF1">
      <w:pPr>
        <w:pStyle w:val="N3References"/>
        <w:spacing w:line="240" w:lineRule="exact"/>
        <w:ind w:left="720" w:hanging="720"/>
      </w:pPr>
      <w:bookmarkStart w:id="93" w:name="_ENREF_91"/>
      <w:r>
        <w:t>91.</w:t>
      </w:r>
      <w:r>
        <w:tab/>
        <w:t xml:space="preserve">K. Lindorff-Larsen, S. Piana, R. O. Dror and D. E. Shaw, </w:t>
      </w:r>
      <w:r w:rsidRPr="00E91EF1">
        <w:rPr>
          <w:i/>
        </w:rPr>
        <w:t>Science</w:t>
      </w:r>
      <w:r>
        <w:t xml:space="preserve">, 2011, </w:t>
      </w:r>
      <w:r w:rsidRPr="00E91EF1">
        <w:rPr>
          <w:b/>
        </w:rPr>
        <w:t>334</w:t>
      </w:r>
      <w:r w:rsidR="00156E1A">
        <w:t>, 517</w:t>
      </w:r>
      <w:r>
        <w:t>.</w:t>
      </w:r>
      <w:bookmarkEnd w:id="93"/>
    </w:p>
    <w:p w14:paraId="760FA79C" w14:textId="21BAE812" w:rsidR="00E91EF1" w:rsidRDefault="00E91EF1" w:rsidP="00E91EF1">
      <w:pPr>
        <w:pStyle w:val="N3References"/>
        <w:spacing w:line="240" w:lineRule="exact"/>
        <w:ind w:left="720" w:hanging="720"/>
      </w:pPr>
      <w:bookmarkStart w:id="94" w:name="_ENREF_92"/>
      <w:r>
        <w:t>92.</w:t>
      </w:r>
      <w:r>
        <w:tab/>
        <w:t xml:space="preserve">V. A. Voelz, G. R. Bowman, K. Beauchamp and V. S. Pande, </w:t>
      </w:r>
      <w:r w:rsidR="00156E1A">
        <w:rPr>
          <w:i/>
        </w:rPr>
        <w:t>J Am Chem Soc</w:t>
      </w:r>
      <w:r>
        <w:t xml:space="preserve">, 2010, </w:t>
      </w:r>
      <w:r w:rsidRPr="00E91EF1">
        <w:rPr>
          <w:b/>
        </w:rPr>
        <w:t>132</w:t>
      </w:r>
      <w:r>
        <w:t>, 1526</w:t>
      </w:r>
      <w:bookmarkEnd w:id="94"/>
      <w:r w:rsidR="00156E1A">
        <w:t>.</w:t>
      </w:r>
    </w:p>
    <w:p w14:paraId="4860E632" w14:textId="1A65B117" w:rsidR="00E91EF1" w:rsidRDefault="00E91EF1" w:rsidP="00E91EF1">
      <w:pPr>
        <w:pStyle w:val="N3References"/>
        <w:spacing w:line="240" w:lineRule="exact"/>
        <w:ind w:left="720" w:hanging="720"/>
      </w:pPr>
      <w:bookmarkStart w:id="95" w:name="_ENREF_93"/>
      <w:r>
        <w:t>93.</w:t>
      </w:r>
      <w:r>
        <w:tab/>
        <w:t xml:space="preserve">R. O. Dror, H. F. Green, C. Valant, D. W. Borhani, J. R. Valcourt, A. C. Pan, D. H. Arlow, M. Canals, J. R. Lane, R. Rahmani, J. B. Baell, P. M. Sexton, A. Christopoulos and D. E. Shaw, </w:t>
      </w:r>
      <w:r w:rsidRPr="00E91EF1">
        <w:rPr>
          <w:i/>
        </w:rPr>
        <w:t>Nature</w:t>
      </w:r>
      <w:r>
        <w:t xml:space="preserve">, 2013, </w:t>
      </w:r>
      <w:r w:rsidRPr="00E91EF1">
        <w:rPr>
          <w:b/>
        </w:rPr>
        <w:t>503</w:t>
      </w:r>
      <w:r>
        <w:t>, 295.</w:t>
      </w:r>
      <w:bookmarkEnd w:id="95"/>
    </w:p>
    <w:p w14:paraId="0CF293E1" w14:textId="33661788" w:rsidR="00E91EF1" w:rsidRDefault="00E91EF1" w:rsidP="00E91EF1">
      <w:pPr>
        <w:pStyle w:val="N3References"/>
        <w:spacing w:line="240" w:lineRule="exact"/>
        <w:ind w:left="720" w:hanging="720"/>
      </w:pPr>
      <w:bookmarkStart w:id="96" w:name="_ENREF_94"/>
      <w:r>
        <w:t>94.</w:t>
      </w:r>
      <w:r>
        <w:tab/>
        <w:t xml:space="preserve">R. Nygaard, Y. Z. Zou, R. O. Dror, T. J. Mildorf, D. H. Arlow, A. Manglik, A. C. Pan, C. W. Liu, J. J. Fung, M. P. Bokoch, F. S. Thian, T. S. Kobilka, D. E. Shaw, L. Mueller, R. S. Prosser and B. K. Kobilka, </w:t>
      </w:r>
      <w:r w:rsidRPr="00E91EF1">
        <w:rPr>
          <w:i/>
        </w:rPr>
        <w:t>Cell</w:t>
      </w:r>
      <w:r>
        <w:t xml:space="preserve">, 2013, </w:t>
      </w:r>
      <w:r w:rsidRPr="00E91EF1">
        <w:rPr>
          <w:b/>
        </w:rPr>
        <w:t>152</w:t>
      </w:r>
      <w:r>
        <w:t>, 532.</w:t>
      </w:r>
      <w:bookmarkEnd w:id="96"/>
    </w:p>
    <w:p w14:paraId="4D20D608" w14:textId="617FCE82" w:rsidR="00E91EF1" w:rsidRDefault="00E91EF1" w:rsidP="00E91EF1">
      <w:pPr>
        <w:pStyle w:val="N3References"/>
        <w:spacing w:line="240" w:lineRule="exact"/>
        <w:ind w:left="720" w:hanging="720"/>
      </w:pPr>
      <w:bookmarkStart w:id="97" w:name="_ENREF_95"/>
      <w:r>
        <w:lastRenderedPageBreak/>
        <w:t>95.</w:t>
      </w:r>
      <w:r>
        <w:tab/>
        <w:t xml:space="preserve">I. Bahar, A. R. Atilgan and B. Erman, </w:t>
      </w:r>
      <w:r w:rsidR="00156E1A">
        <w:rPr>
          <w:i/>
        </w:rPr>
        <w:t>Fold Des</w:t>
      </w:r>
      <w:r>
        <w:t xml:space="preserve">, 1997, </w:t>
      </w:r>
      <w:r w:rsidRPr="00E91EF1">
        <w:rPr>
          <w:b/>
        </w:rPr>
        <w:t>2</w:t>
      </w:r>
      <w:r>
        <w:t>, 173.</w:t>
      </w:r>
      <w:bookmarkEnd w:id="97"/>
    </w:p>
    <w:p w14:paraId="6CDA9CEE" w14:textId="3E470C05" w:rsidR="00E91EF1" w:rsidRDefault="00E91EF1" w:rsidP="00E91EF1">
      <w:pPr>
        <w:pStyle w:val="N3References"/>
        <w:spacing w:line="240" w:lineRule="exact"/>
        <w:ind w:left="720" w:hanging="720"/>
      </w:pPr>
      <w:bookmarkStart w:id="98" w:name="_ENREF_96"/>
      <w:r>
        <w:t>96.</w:t>
      </w:r>
      <w:r>
        <w:tab/>
        <w:t xml:space="preserve">I. Bahar, M. Kaplan and R. L. Jernigan, </w:t>
      </w:r>
      <w:r w:rsidRPr="00E91EF1">
        <w:rPr>
          <w:i/>
        </w:rPr>
        <w:t>Proteins</w:t>
      </w:r>
      <w:r w:rsidR="00156E1A">
        <w:rPr>
          <w:i/>
        </w:rPr>
        <w:t>,</w:t>
      </w:r>
      <w:r>
        <w:t xml:space="preserve"> 1997, </w:t>
      </w:r>
      <w:r w:rsidRPr="00E91EF1">
        <w:rPr>
          <w:b/>
        </w:rPr>
        <w:t>29</w:t>
      </w:r>
      <w:r w:rsidR="00156E1A">
        <w:t>, 292</w:t>
      </w:r>
      <w:r>
        <w:t>.</w:t>
      </w:r>
      <w:bookmarkEnd w:id="98"/>
    </w:p>
    <w:p w14:paraId="739623E2" w14:textId="46A4F4C2" w:rsidR="00E91EF1" w:rsidRDefault="00E91EF1" w:rsidP="00E91EF1">
      <w:pPr>
        <w:pStyle w:val="N3References"/>
        <w:spacing w:line="240" w:lineRule="exact"/>
        <w:ind w:left="720" w:hanging="720"/>
      </w:pPr>
      <w:bookmarkStart w:id="99" w:name="_ENREF_97"/>
      <w:r>
        <w:t>97.</w:t>
      </w:r>
      <w:r>
        <w:tab/>
        <w:t xml:space="preserve">I. Bahar and R. L. Jernigan, </w:t>
      </w:r>
      <w:r w:rsidRPr="00E91EF1">
        <w:rPr>
          <w:i/>
        </w:rPr>
        <w:t>J Mol Biol</w:t>
      </w:r>
      <w:r>
        <w:t xml:space="preserve">, 1997, </w:t>
      </w:r>
      <w:r w:rsidRPr="00E91EF1">
        <w:rPr>
          <w:b/>
        </w:rPr>
        <w:t>266</w:t>
      </w:r>
      <w:r>
        <w:t>, 195.</w:t>
      </w:r>
      <w:bookmarkEnd w:id="99"/>
    </w:p>
    <w:p w14:paraId="26473D99" w14:textId="54D683CC" w:rsidR="00E91EF1" w:rsidRDefault="00E91EF1" w:rsidP="00E91EF1">
      <w:pPr>
        <w:pStyle w:val="N3References"/>
        <w:spacing w:line="240" w:lineRule="exact"/>
        <w:ind w:left="720" w:hanging="720"/>
      </w:pPr>
      <w:bookmarkStart w:id="100" w:name="_ENREF_98"/>
      <w:r>
        <w:t>98.</w:t>
      </w:r>
      <w:r>
        <w:tab/>
        <w:t xml:space="preserve">B. Brooks and M. Karplus, </w:t>
      </w:r>
      <w:r w:rsidRPr="00E91EF1">
        <w:rPr>
          <w:i/>
        </w:rPr>
        <w:t>P</w:t>
      </w:r>
      <w:r w:rsidR="00156E1A">
        <w:rPr>
          <w:i/>
        </w:rPr>
        <w:t>roc</w:t>
      </w:r>
      <w:r w:rsidRPr="00E91EF1">
        <w:rPr>
          <w:i/>
        </w:rPr>
        <w:t xml:space="preserve"> Natl Acad Sci USA</w:t>
      </w:r>
      <w:r>
        <w:t xml:space="preserve">, 1985, </w:t>
      </w:r>
      <w:r w:rsidRPr="00E91EF1">
        <w:rPr>
          <w:b/>
        </w:rPr>
        <w:t>82</w:t>
      </w:r>
      <w:r>
        <w:t>, 4995.</w:t>
      </w:r>
      <w:bookmarkEnd w:id="100"/>
    </w:p>
    <w:p w14:paraId="1F1862A7" w14:textId="63F92B5B" w:rsidR="00E91EF1" w:rsidRDefault="00E91EF1" w:rsidP="00E91EF1">
      <w:pPr>
        <w:pStyle w:val="N3References"/>
        <w:spacing w:line="240" w:lineRule="exact"/>
        <w:ind w:left="720" w:hanging="720"/>
      </w:pPr>
      <w:bookmarkStart w:id="101" w:name="_ENREF_99"/>
      <w:r>
        <w:t>99.</w:t>
      </w:r>
      <w:r>
        <w:tab/>
        <w:t xml:space="preserve">K. Hinsen, </w:t>
      </w:r>
      <w:r w:rsidRPr="00E91EF1">
        <w:rPr>
          <w:i/>
        </w:rPr>
        <w:t>Proteins</w:t>
      </w:r>
      <w:r w:rsidR="00156E1A">
        <w:rPr>
          <w:i/>
        </w:rPr>
        <w:t>,</w:t>
      </w:r>
      <w:r>
        <w:t xml:space="preserve"> 1998, </w:t>
      </w:r>
      <w:r w:rsidRPr="00E91EF1">
        <w:rPr>
          <w:b/>
        </w:rPr>
        <w:t>33</w:t>
      </w:r>
      <w:r>
        <w:t>, 417.</w:t>
      </w:r>
      <w:bookmarkEnd w:id="101"/>
    </w:p>
    <w:p w14:paraId="1BF2C952" w14:textId="6DDF7276" w:rsidR="00E91EF1" w:rsidRDefault="00E91EF1" w:rsidP="00E91EF1">
      <w:pPr>
        <w:pStyle w:val="N3References"/>
        <w:spacing w:line="240" w:lineRule="exact"/>
        <w:ind w:left="720" w:hanging="720"/>
      </w:pPr>
      <w:bookmarkStart w:id="102" w:name="_ENREF_100"/>
      <w:r>
        <w:t>100.</w:t>
      </w:r>
      <w:r>
        <w:tab/>
        <w:t xml:space="preserve">J. A. Mccammon, B. R. Gelin, M. Karplus and P. G. Wolynes, </w:t>
      </w:r>
      <w:r w:rsidRPr="00E91EF1">
        <w:rPr>
          <w:i/>
        </w:rPr>
        <w:t>Nature</w:t>
      </w:r>
      <w:r>
        <w:t xml:space="preserve">, 1976, </w:t>
      </w:r>
      <w:r w:rsidRPr="00E91EF1">
        <w:rPr>
          <w:b/>
        </w:rPr>
        <w:t>262</w:t>
      </w:r>
      <w:r>
        <w:t>, 325.</w:t>
      </w:r>
      <w:bookmarkEnd w:id="102"/>
    </w:p>
    <w:p w14:paraId="51056DA2" w14:textId="797C0D19" w:rsidR="00E91EF1" w:rsidRDefault="00E91EF1" w:rsidP="00E91EF1">
      <w:pPr>
        <w:pStyle w:val="N3References"/>
        <w:spacing w:line="240" w:lineRule="exact"/>
        <w:ind w:left="720" w:hanging="720"/>
      </w:pPr>
      <w:bookmarkStart w:id="103" w:name="_ENREF_101"/>
      <w:r>
        <w:t>101.</w:t>
      </w:r>
      <w:r>
        <w:tab/>
        <w:t xml:space="preserve">C. Micheletti, P. Carloni and A. Maritan, </w:t>
      </w:r>
      <w:r w:rsidRPr="00E91EF1">
        <w:rPr>
          <w:i/>
        </w:rPr>
        <w:t>Protein</w:t>
      </w:r>
      <w:r w:rsidR="00156E1A">
        <w:rPr>
          <w:i/>
        </w:rPr>
        <w:t>s</w:t>
      </w:r>
      <w:r>
        <w:t xml:space="preserve">, 2004, </w:t>
      </w:r>
      <w:r w:rsidRPr="00E91EF1">
        <w:rPr>
          <w:b/>
        </w:rPr>
        <w:t>55</w:t>
      </w:r>
      <w:r>
        <w:t>, 635.</w:t>
      </w:r>
      <w:bookmarkEnd w:id="103"/>
    </w:p>
    <w:p w14:paraId="35216C48" w14:textId="0A31BE7E" w:rsidR="00E91EF1" w:rsidRDefault="00E91EF1" w:rsidP="00E91EF1">
      <w:pPr>
        <w:pStyle w:val="N3References"/>
        <w:spacing w:line="240" w:lineRule="exact"/>
        <w:ind w:left="720" w:hanging="720"/>
      </w:pPr>
      <w:bookmarkStart w:id="104" w:name="_ENREF_102"/>
      <w:r>
        <w:t>102.</w:t>
      </w:r>
      <w:r>
        <w:tab/>
        <w:t xml:space="preserve">M. Neri, M. Cascella and C. Micheletti, </w:t>
      </w:r>
      <w:r w:rsidRPr="00E91EF1">
        <w:rPr>
          <w:i/>
        </w:rPr>
        <w:t>J</w:t>
      </w:r>
      <w:r w:rsidR="00156E1A">
        <w:rPr>
          <w:i/>
        </w:rPr>
        <w:t xml:space="preserve"> Phys-Condens</w:t>
      </w:r>
      <w:r w:rsidRPr="00E91EF1">
        <w:rPr>
          <w:i/>
        </w:rPr>
        <w:t xml:space="preserve"> Matter</w:t>
      </w:r>
      <w:r>
        <w:t xml:space="preserve">, 2005, </w:t>
      </w:r>
      <w:r w:rsidRPr="00E91EF1">
        <w:rPr>
          <w:b/>
        </w:rPr>
        <w:t>17</w:t>
      </w:r>
      <w:r>
        <w:t>, S1581.</w:t>
      </w:r>
      <w:bookmarkEnd w:id="104"/>
    </w:p>
    <w:p w14:paraId="698E127E" w14:textId="77777777" w:rsidR="00E91EF1" w:rsidRDefault="00E91EF1" w:rsidP="00E91EF1">
      <w:pPr>
        <w:pStyle w:val="N3References"/>
        <w:spacing w:line="240" w:lineRule="exact"/>
        <w:ind w:left="720" w:hanging="720"/>
      </w:pPr>
      <w:bookmarkStart w:id="105" w:name="_ENREF_103"/>
      <w:r>
        <w:t>103.</w:t>
      </w:r>
      <w:r>
        <w:tab/>
        <w:t xml:space="preserve">T. Noguti and N. Go, </w:t>
      </w:r>
      <w:r w:rsidRPr="00E91EF1">
        <w:rPr>
          <w:i/>
        </w:rPr>
        <w:t>Nature</w:t>
      </w:r>
      <w:r>
        <w:t xml:space="preserve">, 1982, </w:t>
      </w:r>
      <w:r w:rsidRPr="00E91EF1">
        <w:rPr>
          <w:b/>
        </w:rPr>
        <w:t>296</w:t>
      </w:r>
      <w:r>
        <w:t>, 776-778.</w:t>
      </w:r>
      <w:bookmarkEnd w:id="105"/>
    </w:p>
    <w:p w14:paraId="6059E624" w14:textId="69058C22" w:rsidR="00E91EF1" w:rsidRDefault="00E91EF1" w:rsidP="00E91EF1">
      <w:pPr>
        <w:pStyle w:val="N3References"/>
        <w:spacing w:line="240" w:lineRule="exact"/>
        <w:ind w:left="720" w:hanging="720"/>
      </w:pPr>
      <w:bookmarkStart w:id="106" w:name="_ENREF_104"/>
      <w:r>
        <w:t>104.</w:t>
      </w:r>
      <w:r>
        <w:tab/>
        <w:t xml:space="preserve">S. Swaminathan, T. Ichiye, W. Vangunsteren and M. Karplus, </w:t>
      </w:r>
      <w:r w:rsidRPr="00E91EF1">
        <w:rPr>
          <w:i/>
        </w:rPr>
        <w:t>Biochemistry</w:t>
      </w:r>
      <w:r>
        <w:t xml:space="preserve">, 1982, </w:t>
      </w:r>
      <w:r w:rsidRPr="00E91EF1">
        <w:rPr>
          <w:b/>
        </w:rPr>
        <w:t>21</w:t>
      </w:r>
      <w:r>
        <w:t>, 5230</w:t>
      </w:r>
      <w:bookmarkEnd w:id="106"/>
      <w:r w:rsidR="00156E1A">
        <w:t>.</w:t>
      </w:r>
    </w:p>
    <w:p w14:paraId="6C5EA96C" w14:textId="14DDF4DB" w:rsidR="00E91EF1" w:rsidRDefault="00E91EF1" w:rsidP="00E91EF1">
      <w:pPr>
        <w:pStyle w:val="N3References"/>
        <w:spacing w:line="240" w:lineRule="exact"/>
        <w:ind w:left="720" w:hanging="720"/>
      </w:pPr>
      <w:bookmarkStart w:id="107" w:name="_ENREF_105"/>
      <w:r>
        <w:t>105.</w:t>
      </w:r>
      <w:r>
        <w:tab/>
        <w:t xml:space="preserve">M. M. Tirion, </w:t>
      </w:r>
      <w:r w:rsidRPr="00E91EF1">
        <w:rPr>
          <w:i/>
        </w:rPr>
        <w:t>Phys Rev Lett</w:t>
      </w:r>
      <w:r>
        <w:t xml:space="preserve">, 1996, </w:t>
      </w:r>
      <w:r w:rsidRPr="00E91EF1">
        <w:rPr>
          <w:b/>
        </w:rPr>
        <w:t>77</w:t>
      </w:r>
      <w:r>
        <w:t>, 1905.</w:t>
      </w:r>
      <w:bookmarkEnd w:id="107"/>
    </w:p>
    <w:p w14:paraId="54B33918" w14:textId="3A31761B" w:rsidR="00E91EF1" w:rsidRDefault="00E91EF1" w:rsidP="00E91EF1">
      <w:pPr>
        <w:pStyle w:val="N3References"/>
        <w:spacing w:line="240" w:lineRule="exact"/>
        <w:ind w:left="720" w:hanging="720"/>
      </w:pPr>
      <w:bookmarkStart w:id="108" w:name="_ENREF_106"/>
      <w:r>
        <w:t>106.</w:t>
      </w:r>
      <w:r>
        <w:tab/>
        <w:t xml:space="preserve">B. Park and M. Levitt, </w:t>
      </w:r>
      <w:r w:rsidRPr="00E91EF1">
        <w:rPr>
          <w:i/>
        </w:rPr>
        <w:t>J Mol Biol</w:t>
      </w:r>
      <w:r>
        <w:t xml:space="preserve">, 1996, </w:t>
      </w:r>
      <w:r w:rsidRPr="00E91EF1">
        <w:rPr>
          <w:b/>
        </w:rPr>
        <w:t>258</w:t>
      </w:r>
      <w:r>
        <w:t xml:space="preserve">, </w:t>
      </w:r>
      <w:r w:rsidR="00156E1A">
        <w:t>367</w:t>
      </w:r>
      <w:r>
        <w:t>.</w:t>
      </w:r>
      <w:bookmarkEnd w:id="108"/>
    </w:p>
    <w:p w14:paraId="39E889B7" w14:textId="2E4F2A9A" w:rsidR="00E91EF1" w:rsidRDefault="00E91EF1" w:rsidP="00E91EF1">
      <w:pPr>
        <w:pStyle w:val="N3References"/>
        <w:spacing w:line="240" w:lineRule="exact"/>
        <w:ind w:left="720" w:hanging="720"/>
      </w:pPr>
      <w:bookmarkStart w:id="109" w:name="_ENREF_107"/>
      <w:r>
        <w:t>107.</w:t>
      </w:r>
      <w:r>
        <w:tab/>
        <w:t xml:space="preserve">C. Micheletti, </w:t>
      </w:r>
      <w:r w:rsidRPr="00E91EF1">
        <w:rPr>
          <w:i/>
        </w:rPr>
        <w:t>Physics of Life Reviews</w:t>
      </w:r>
      <w:r>
        <w:t xml:space="preserve">, 2013, </w:t>
      </w:r>
      <w:r w:rsidRPr="00E91EF1">
        <w:rPr>
          <w:b/>
        </w:rPr>
        <w:t>10</w:t>
      </w:r>
      <w:r w:rsidR="00156E1A">
        <w:t>, 1</w:t>
      </w:r>
      <w:r>
        <w:t>.</w:t>
      </w:r>
      <w:bookmarkEnd w:id="109"/>
    </w:p>
    <w:p w14:paraId="3AAD70EB" w14:textId="454ECC97" w:rsidR="00E91EF1" w:rsidRDefault="00E91EF1" w:rsidP="00E91EF1">
      <w:pPr>
        <w:pStyle w:val="N3References"/>
        <w:spacing w:line="240" w:lineRule="exact"/>
        <w:ind w:left="720" w:hanging="720"/>
      </w:pPr>
      <w:bookmarkStart w:id="110" w:name="_ENREF_108"/>
      <w:r>
        <w:t>108.</w:t>
      </w:r>
      <w:r>
        <w:tab/>
        <w:t xml:space="preserve">D. H. De Jong, L. V. Schafer, A. H. De Vries, S. J. Marrink, H. J. Berendsen and H. Grubmuller, </w:t>
      </w:r>
      <w:r w:rsidRPr="00E91EF1">
        <w:rPr>
          <w:i/>
        </w:rPr>
        <w:t>J Comput Chem</w:t>
      </w:r>
      <w:r>
        <w:t xml:space="preserve">, 2011, </w:t>
      </w:r>
      <w:r w:rsidRPr="00E91EF1">
        <w:rPr>
          <w:b/>
        </w:rPr>
        <w:t>32</w:t>
      </w:r>
      <w:r w:rsidR="00156E1A">
        <w:t>, 1919</w:t>
      </w:r>
      <w:r>
        <w:t>.</w:t>
      </w:r>
      <w:bookmarkEnd w:id="110"/>
    </w:p>
    <w:p w14:paraId="4B4A2DA9" w14:textId="77777777" w:rsidR="00E91EF1" w:rsidRDefault="00E91EF1" w:rsidP="00E91EF1">
      <w:pPr>
        <w:pStyle w:val="N3References"/>
        <w:spacing w:line="240" w:lineRule="exact"/>
        <w:ind w:left="720" w:hanging="720"/>
      </w:pPr>
      <w:bookmarkStart w:id="111" w:name="_ENREF_109"/>
      <w:r>
        <w:t>109.</w:t>
      </w:r>
      <w:r>
        <w:tab/>
        <w:t xml:space="preserve">J. M. Johnston, H. Wang, D. Provasi and M. Filizola, </w:t>
      </w:r>
      <w:r w:rsidRPr="00E91EF1">
        <w:rPr>
          <w:i/>
        </w:rPr>
        <w:t>Plos Comput Biol</w:t>
      </w:r>
      <w:r>
        <w:t xml:space="preserve">, 2012, </w:t>
      </w:r>
      <w:r w:rsidRPr="00E91EF1">
        <w:rPr>
          <w:b/>
        </w:rPr>
        <w:t>8</w:t>
      </w:r>
      <w:r>
        <w:t>, e1002649.</w:t>
      </w:r>
      <w:bookmarkEnd w:id="111"/>
    </w:p>
    <w:p w14:paraId="16BC561A" w14:textId="77777777" w:rsidR="00E91EF1" w:rsidRDefault="00E91EF1" w:rsidP="00E91EF1">
      <w:pPr>
        <w:pStyle w:val="N3References"/>
        <w:spacing w:line="240" w:lineRule="exact"/>
        <w:ind w:left="720" w:hanging="720"/>
      </w:pPr>
      <w:bookmarkStart w:id="112" w:name="_ENREF_110"/>
      <w:r>
        <w:t>110.</w:t>
      </w:r>
      <w:r>
        <w:tab/>
        <w:t xml:space="preserve">D. Provasi, M. B. Boz, J. M. Johnston and M. Filizola, </w:t>
      </w:r>
      <w:r w:rsidRPr="00E91EF1">
        <w:rPr>
          <w:i/>
        </w:rPr>
        <w:t>Plos Comput Biol</w:t>
      </w:r>
      <w:r>
        <w:t xml:space="preserve">, 2015, </w:t>
      </w:r>
      <w:r w:rsidRPr="00E91EF1">
        <w:rPr>
          <w:b/>
        </w:rPr>
        <w:t>11</w:t>
      </w:r>
      <w:r>
        <w:t>, e1004148.</w:t>
      </w:r>
      <w:bookmarkEnd w:id="112"/>
    </w:p>
    <w:p w14:paraId="3700679B" w14:textId="54131213" w:rsidR="00E91EF1" w:rsidRDefault="00E91EF1" w:rsidP="00E91EF1">
      <w:pPr>
        <w:pStyle w:val="N3References"/>
        <w:spacing w:line="240" w:lineRule="exact"/>
        <w:ind w:left="720" w:hanging="720"/>
      </w:pPr>
      <w:bookmarkStart w:id="113" w:name="_ENREF_111"/>
      <w:r>
        <w:t>111.</w:t>
      </w:r>
      <w:r>
        <w:tab/>
        <w:t xml:space="preserve">E. Psachoulia, P. W. Fowler, P. J. Bond and M. S. Sansom, </w:t>
      </w:r>
      <w:r w:rsidRPr="00E91EF1">
        <w:rPr>
          <w:i/>
        </w:rPr>
        <w:t>Biochemistry</w:t>
      </w:r>
      <w:r>
        <w:t xml:space="preserve">, 2008, </w:t>
      </w:r>
      <w:r w:rsidRPr="00E91EF1">
        <w:rPr>
          <w:b/>
        </w:rPr>
        <w:t>47</w:t>
      </w:r>
      <w:r>
        <w:t>, 10503</w:t>
      </w:r>
      <w:bookmarkEnd w:id="113"/>
      <w:r w:rsidR="00156E1A">
        <w:t>.</w:t>
      </w:r>
    </w:p>
    <w:p w14:paraId="26B56427" w14:textId="46A1A135" w:rsidR="00E91EF1" w:rsidRDefault="00E91EF1" w:rsidP="00E91EF1">
      <w:pPr>
        <w:pStyle w:val="N3References"/>
        <w:spacing w:line="240" w:lineRule="exact"/>
        <w:ind w:left="720" w:hanging="720"/>
      </w:pPr>
      <w:bookmarkStart w:id="114" w:name="_ENREF_112"/>
      <w:r>
        <w:t>112.</w:t>
      </w:r>
      <w:r>
        <w:tab/>
        <w:t xml:space="preserve">E. Psachoulia, D. P. Marshall and M. S. Sansom, </w:t>
      </w:r>
      <w:r w:rsidRPr="00E91EF1">
        <w:rPr>
          <w:i/>
        </w:rPr>
        <w:t>Acc Chem Res</w:t>
      </w:r>
      <w:r>
        <w:t xml:space="preserve">, 2010, </w:t>
      </w:r>
      <w:r w:rsidRPr="00E91EF1">
        <w:rPr>
          <w:b/>
        </w:rPr>
        <w:t>43</w:t>
      </w:r>
      <w:r>
        <w:t>, 388</w:t>
      </w:r>
      <w:bookmarkEnd w:id="114"/>
      <w:r w:rsidR="00156E1A">
        <w:t>.</w:t>
      </w:r>
    </w:p>
    <w:p w14:paraId="24F68B5D" w14:textId="41B24938" w:rsidR="00E91EF1" w:rsidRDefault="00E91EF1" w:rsidP="00E91EF1">
      <w:pPr>
        <w:pStyle w:val="N3References"/>
        <w:spacing w:line="240" w:lineRule="exact"/>
        <w:ind w:left="720" w:hanging="720"/>
      </w:pPr>
      <w:bookmarkStart w:id="115" w:name="_ENREF_113"/>
      <w:r>
        <w:t>113.</w:t>
      </w:r>
      <w:r>
        <w:tab/>
        <w:t xml:space="preserve">T. A. Wassenaar, K. Pluhackova, A. Moussatova, D. Sengupta, S. J. Marrink, D. P. Tieleman and R. A. Böckmann, </w:t>
      </w:r>
      <w:r w:rsidRPr="00E91EF1">
        <w:rPr>
          <w:i/>
        </w:rPr>
        <w:t>J Chem Theory Comput</w:t>
      </w:r>
      <w:r>
        <w:t xml:space="preserve">, 2015, </w:t>
      </w:r>
      <w:r w:rsidRPr="00E91EF1">
        <w:rPr>
          <w:b/>
        </w:rPr>
        <w:t>11</w:t>
      </w:r>
      <w:r>
        <w:t>, 2278.</w:t>
      </w:r>
      <w:bookmarkEnd w:id="115"/>
    </w:p>
    <w:p w14:paraId="2CBCD5BD" w14:textId="304F70D4" w:rsidR="00E91EF1" w:rsidRDefault="00E91EF1" w:rsidP="00E91EF1">
      <w:pPr>
        <w:pStyle w:val="N3References"/>
        <w:spacing w:line="240" w:lineRule="exact"/>
        <w:ind w:left="720" w:hanging="720"/>
      </w:pPr>
      <w:bookmarkStart w:id="116" w:name="_ENREF_114"/>
      <w:r>
        <w:t>114.</w:t>
      </w:r>
      <w:r>
        <w:tab/>
        <w:t xml:space="preserve">A. C. Kalli, G. Morgan and M. S. Sansom, </w:t>
      </w:r>
      <w:r w:rsidRPr="00E91EF1">
        <w:rPr>
          <w:i/>
        </w:rPr>
        <w:t>Biophys J</w:t>
      </w:r>
      <w:r>
        <w:t xml:space="preserve">, 2013, </w:t>
      </w:r>
      <w:r w:rsidRPr="00E91EF1">
        <w:rPr>
          <w:b/>
        </w:rPr>
        <w:t>105</w:t>
      </w:r>
      <w:r w:rsidR="00156E1A">
        <w:t>, 137</w:t>
      </w:r>
      <w:r>
        <w:t>.</w:t>
      </w:r>
      <w:bookmarkEnd w:id="116"/>
    </w:p>
    <w:p w14:paraId="07D3F3B0" w14:textId="72A83ED1" w:rsidR="00E91EF1" w:rsidRDefault="00E91EF1" w:rsidP="00E91EF1">
      <w:pPr>
        <w:pStyle w:val="N3References"/>
        <w:spacing w:line="240" w:lineRule="exact"/>
        <w:ind w:left="720" w:hanging="720"/>
      </w:pPr>
      <w:bookmarkStart w:id="117" w:name="_ENREF_115"/>
      <w:r>
        <w:t>115.</w:t>
      </w:r>
      <w:r>
        <w:tab/>
        <w:t xml:space="preserve">A. C. Kalli and M. S. Sansom, </w:t>
      </w:r>
      <w:r w:rsidRPr="00E91EF1">
        <w:rPr>
          <w:i/>
        </w:rPr>
        <w:t>Biochem Soc Trans</w:t>
      </w:r>
      <w:r>
        <w:t xml:space="preserve">, 2014, </w:t>
      </w:r>
      <w:r w:rsidRPr="00E91EF1">
        <w:rPr>
          <w:b/>
        </w:rPr>
        <w:t>42</w:t>
      </w:r>
      <w:r>
        <w:t>, 1418.</w:t>
      </w:r>
      <w:bookmarkEnd w:id="117"/>
    </w:p>
    <w:p w14:paraId="3C49DD8E" w14:textId="77777777" w:rsidR="00E91EF1" w:rsidRDefault="00E91EF1" w:rsidP="00E91EF1">
      <w:pPr>
        <w:pStyle w:val="N3References"/>
        <w:spacing w:line="240" w:lineRule="exact"/>
        <w:ind w:left="720" w:hanging="720"/>
      </w:pPr>
      <w:bookmarkStart w:id="118" w:name="_ENREF_116"/>
      <w:r>
        <w:t>116.</w:t>
      </w:r>
      <w:r>
        <w:tab/>
        <w:t xml:space="preserve">L. Picas, J. Viaud, K. Schauer, S. Vanni, K. Hnia, V. Fraisier, A. Roux, P. Bassereau, F. Gaits-Iacovoni, B. Payrastre, J. Laporte, J. B. Manneville and B. Goud, </w:t>
      </w:r>
      <w:r w:rsidRPr="00E91EF1">
        <w:rPr>
          <w:i/>
        </w:rPr>
        <w:t>Nat Commun</w:t>
      </w:r>
      <w:r>
        <w:t xml:space="preserve">, 2014, </w:t>
      </w:r>
      <w:r w:rsidRPr="00E91EF1">
        <w:rPr>
          <w:b/>
        </w:rPr>
        <w:t>5</w:t>
      </w:r>
      <w:r>
        <w:t>, 5647.</w:t>
      </w:r>
      <w:bookmarkEnd w:id="118"/>
    </w:p>
    <w:p w14:paraId="471AFA15" w14:textId="2126A68C" w:rsidR="00E91EF1" w:rsidRDefault="00E91EF1" w:rsidP="00E91EF1">
      <w:pPr>
        <w:pStyle w:val="N3References"/>
        <w:spacing w:line="240" w:lineRule="exact"/>
        <w:ind w:left="720" w:hanging="720"/>
      </w:pPr>
      <w:bookmarkStart w:id="119" w:name="_ENREF_117"/>
      <w:r>
        <w:t>117.</w:t>
      </w:r>
      <w:r>
        <w:tab/>
        <w:t xml:space="preserve">S. Baoukina and D. P. Tieleman, </w:t>
      </w:r>
      <w:r w:rsidRPr="00E91EF1">
        <w:rPr>
          <w:i/>
        </w:rPr>
        <w:t>Biophys J</w:t>
      </w:r>
      <w:r>
        <w:t xml:space="preserve">, 2010, </w:t>
      </w:r>
      <w:r w:rsidRPr="00E91EF1">
        <w:rPr>
          <w:b/>
        </w:rPr>
        <w:t>99</w:t>
      </w:r>
      <w:r>
        <w:t>, 2134.</w:t>
      </w:r>
      <w:bookmarkEnd w:id="119"/>
    </w:p>
    <w:p w14:paraId="05C4AEDF" w14:textId="62CFFA89" w:rsidR="00E91EF1" w:rsidRDefault="00E91EF1" w:rsidP="00E91EF1">
      <w:pPr>
        <w:pStyle w:val="N3References"/>
        <w:spacing w:line="240" w:lineRule="exact"/>
        <w:ind w:left="720" w:hanging="720"/>
      </w:pPr>
      <w:bookmarkStart w:id="120" w:name="_ENREF_118"/>
      <w:r>
        <w:t>118.</w:t>
      </w:r>
      <w:r>
        <w:tab/>
        <w:t xml:space="preserve">M. Fuhrmans and S. J. Marrink, </w:t>
      </w:r>
      <w:r w:rsidRPr="00E91EF1">
        <w:rPr>
          <w:i/>
        </w:rPr>
        <w:t>J Am Chem Soc</w:t>
      </w:r>
      <w:r>
        <w:t xml:space="preserve">, 2012, </w:t>
      </w:r>
      <w:r w:rsidRPr="00E91EF1">
        <w:rPr>
          <w:b/>
        </w:rPr>
        <w:t>134</w:t>
      </w:r>
      <w:r>
        <w:t>, 1543.</w:t>
      </w:r>
      <w:bookmarkEnd w:id="120"/>
    </w:p>
    <w:p w14:paraId="60373C97" w14:textId="77777777" w:rsidR="00E91EF1" w:rsidRPr="00E91EF1" w:rsidRDefault="00E91EF1" w:rsidP="00E91EF1">
      <w:pPr>
        <w:pStyle w:val="N3References"/>
        <w:spacing w:line="240" w:lineRule="exact"/>
        <w:ind w:left="720" w:hanging="720"/>
        <w:rPr>
          <w:b/>
        </w:rPr>
      </w:pPr>
      <w:bookmarkStart w:id="121" w:name="_ENREF_119"/>
      <w:r>
        <w:t>119.</w:t>
      </w:r>
      <w:r>
        <w:tab/>
        <w:t xml:space="preserve">C. Lamprakis, A. Stocker and M. Cascella, </w:t>
      </w:r>
      <w:r w:rsidRPr="00E91EF1">
        <w:rPr>
          <w:i/>
        </w:rPr>
        <w:t>Frontiers in Biosciences</w:t>
      </w:r>
      <w:r>
        <w:t xml:space="preserve">, 2015, </w:t>
      </w:r>
      <w:r w:rsidRPr="00E91EF1">
        <w:rPr>
          <w:b/>
        </w:rPr>
        <w:t>in press.</w:t>
      </w:r>
      <w:bookmarkEnd w:id="121"/>
    </w:p>
    <w:p w14:paraId="54F8A7FF" w14:textId="290D19AC" w:rsidR="00E91EF1" w:rsidRDefault="00E91EF1" w:rsidP="00E91EF1">
      <w:pPr>
        <w:pStyle w:val="N3References"/>
        <w:spacing w:line="240" w:lineRule="exact"/>
        <w:ind w:left="720" w:hanging="720"/>
      </w:pPr>
      <w:bookmarkStart w:id="122" w:name="_ENREF_120"/>
      <w:r>
        <w:t>120.</w:t>
      </w:r>
      <w:r>
        <w:tab/>
        <w:t xml:space="preserve">R. Kubo, </w:t>
      </w:r>
      <w:r w:rsidRPr="00E91EF1">
        <w:rPr>
          <w:i/>
        </w:rPr>
        <w:t>Journal of the Physical Society of Japan</w:t>
      </w:r>
      <w:r>
        <w:t xml:space="preserve">, 1962, </w:t>
      </w:r>
      <w:r w:rsidRPr="00E91EF1">
        <w:rPr>
          <w:b/>
        </w:rPr>
        <w:t>17</w:t>
      </w:r>
      <w:r>
        <w:t>, 1100</w:t>
      </w:r>
      <w:bookmarkEnd w:id="122"/>
      <w:r w:rsidR="00156E1A">
        <w:t>.</w:t>
      </w:r>
    </w:p>
    <w:p w14:paraId="1FA80AB5" w14:textId="769E9879" w:rsidR="00E91EF1" w:rsidRDefault="00E91EF1" w:rsidP="00E91EF1">
      <w:pPr>
        <w:pStyle w:val="N3References"/>
        <w:spacing w:line="240" w:lineRule="exact"/>
        <w:ind w:left="720" w:hanging="720"/>
      </w:pPr>
      <w:bookmarkStart w:id="123" w:name="_ENREF_121"/>
      <w:r>
        <w:t>121.</w:t>
      </w:r>
      <w:r>
        <w:tab/>
        <w:t xml:space="preserve">A. Liwo, M. Khalili, C. Czaplewski, S. Kalinowski, S. Oldziej, K. Wachucik and H. A. Scheraga, </w:t>
      </w:r>
      <w:r w:rsidRPr="00E91EF1">
        <w:rPr>
          <w:i/>
        </w:rPr>
        <w:t>J Phys Chem B</w:t>
      </w:r>
      <w:r>
        <w:t xml:space="preserve">, 2007, </w:t>
      </w:r>
      <w:r w:rsidRPr="00E91EF1">
        <w:rPr>
          <w:b/>
        </w:rPr>
        <w:t>111</w:t>
      </w:r>
      <w:r>
        <w:t>, 260.</w:t>
      </w:r>
      <w:bookmarkEnd w:id="123"/>
    </w:p>
    <w:p w14:paraId="46477B08" w14:textId="3456F236" w:rsidR="00E91EF1" w:rsidRDefault="00E91EF1" w:rsidP="00E91EF1">
      <w:pPr>
        <w:pStyle w:val="N3References"/>
        <w:spacing w:line="240" w:lineRule="exact"/>
        <w:ind w:left="720" w:hanging="720"/>
      </w:pPr>
      <w:bookmarkStart w:id="124" w:name="_ENREF_122"/>
      <w:r>
        <w:t>122.</w:t>
      </w:r>
      <w:r>
        <w:tab/>
        <w:t xml:space="preserve">Y. He, Y. Xiao, A. Liwo and H. A. Scheraga, </w:t>
      </w:r>
      <w:r w:rsidRPr="00E91EF1">
        <w:rPr>
          <w:i/>
        </w:rPr>
        <w:t>J Comput Chem</w:t>
      </w:r>
      <w:r>
        <w:t xml:space="preserve">, 2009, </w:t>
      </w:r>
      <w:r w:rsidRPr="00E91EF1">
        <w:rPr>
          <w:b/>
        </w:rPr>
        <w:t>30</w:t>
      </w:r>
      <w:r>
        <w:t>, 2127.</w:t>
      </w:r>
      <w:bookmarkEnd w:id="124"/>
    </w:p>
    <w:p w14:paraId="4D4FFB2E" w14:textId="693CDDB9" w:rsidR="00E91EF1" w:rsidRDefault="00E91EF1" w:rsidP="00E91EF1">
      <w:pPr>
        <w:pStyle w:val="N3References"/>
        <w:spacing w:line="240" w:lineRule="exact"/>
        <w:ind w:left="720" w:hanging="720"/>
      </w:pPr>
      <w:bookmarkStart w:id="125" w:name="_ENREF_123"/>
      <w:r>
        <w:t>123.</w:t>
      </w:r>
      <w:r>
        <w:tab/>
        <w:t xml:space="preserve">M. U. Johansson, M. deChateau, M. Wikstrom, S. Forsen, T. Drakenberg and L. Bjorck, </w:t>
      </w:r>
      <w:r w:rsidRPr="00E91EF1">
        <w:rPr>
          <w:i/>
        </w:rPr>
        <w:t>J Mol Biol</w:t>
      </w:r>
      <w:r>
        <w:t xml:space="preserve">, 1997, </w:t>
      </w:r>
      <w:r w:rsidRPr="00E91EF1">
        <w:rPr>
          <w:b/>
        </w:rPr>
        <w:t>266</w:t>
      </w:r>
      <w:r>
        <w:t>, 859.</w:t>
      </w:r>
      <w:bookmarkEnd w:id="125"/>
    </w:p>
    <w:p w14:paraId="655DA33A" w14:textId="677DBEC2" w:rsidR="00E91EF1" w:rsidRDefault="00E91EF1" w:rsidP="00E91EF1">
      <w:pPr>
        <w:pStyle w:val="N3References"/>
        <w:spacing w:line="240" w:lineRule="exact"/>
        <w:ind w:left="720" w:hanging="720"/>
      </w:pPr>
      <w:bookmarkStart w:id="126" w:name="_ENREF_124"/>
      <w:r>
        <w:t>124.</w:t>
      </w:r>
      <w:r>
        <w:tab/>
        <w:t xml:space="preserve">A. G. Cochran, N. J. Skelton and M. A. Starovasnik, </w:t>
      </w:r>
      <w:r w:rsidRPr="00E91EF1">
        <w:rPr>
          <w:i/>
        </w:rPr>
        <w:t>P</w:t>
      </w:r>
      <w:r w:rsidR="00974C44">
        <w:rPr>
          <w:i/>
        </w:rPr>
        <w:t>roc</w:t>
      </w:r>
      <w:r w:rsidRPr="00E91EF1">
        <w:rPr>
          <w:i/>
        </w:rPr>
        <w:t xml:space="preserve"> Natl Acad Sci USA</w:t>
      </w:r>
      <w:r>
        <w:t xml:space="preserve">, 2001, </w:t>
      </w:r>
      <w:r w:rsidRPr="00E91EF1">
        <w:rPr>
          <w:b/>
        </w:rPr>
        <w:t>98</w:t>
      </w:r>
      <w:r>
        <w:t>, 5578</w:t>
      </w:r>
      <w:bookmarkEnd w:id="126"/>
      <w:r w:rsidR="00974C44">
        <w:t>.</w:t>
      </w:r>
    </w:p>
    <w:p w14:paraId="7DE704F0" w14:textId="5E0C08A5" w:rsidR="00E91EF1" w:rsidRDefault="00E91EF1" w:rsidP="00E91EF1">
      <w:pPr>
        <w:pStyle w:val="N3References"/>
        <w:spacing w:line="240" w:lineRule="exact"/>
        <w:ind w:left="720" w:hanging="720"/>
      </w:pPr>
      <w:bookmarkStart w:id="127" w:name="_ENREF_125"/>
      <w:r>
        <w:t>125.</w:t>
      </w:r>
      <w:r>
        <w:tab/>
        <w:t xml:space="preserve">J. W. Neidigh, R. M. Fesinmeyer and N. H. Andersen, </w:t>
      </w:r>
      <w:r w:rsidRPr="00E91EF1">
        <w:rPr>
          <w:i/>
        </w:rPr>
        <w:t>Nat Struct Biol</w:t>
      </w:r>
      <w:r>
        <w:t xml:space="preserve">, 2002, </w:t>
      </w:r>
      <w:r w:rsidRPr="00E91EF1">
        <w:rPr>
          <w:b/>
        </w:rPr>
        <w:t>9</w:t>
      </w:r>
      <w:r>
        <w:t>, 425.</w:t>
      </w:r>
      <w:bookmarkEnd w:id="127"/>
    </w:p>
    <w:p w14:paraId="734CD51A" w14:textId="51129004" w:rsidR="00E91EF1" w:rsidRDefault="00E91EF1" w:rsidP="00E91EF1">
      <w:pPr>
        <w:pStyle w:val="N3References"/>
        <w:spacing w:line="240" w:lineRule="exact"/>
        <w:ind w:left="720" w:hanging="720"/>
      </w:pPr>
      <w:bookmarkStart w:id="128" w:name="_ENREF_126"/>
      <w:r>
        <w:t>126.</w:t>
      </w:r>
      <w:r>
        <w:tab/>
        <w:t xml:space="preserve">J. Moult, K. Fidelis, A. Kryshtafovych, T. Schwede and A. Tramontano, </w:t>
      </w:r>
      <w:r w:rsidRPr="00E91EF1">
        <w:rPr>
          <w:i/>
        </w:rPr>
        <w:t>Proteins</w:t>
      </w:r>
      <w:r>
        <w:t xml:space="preserve">, 2014, </w:t>
      </w:r>
      <w:r w:rsidRPr="00E91EF1">
        <w:rPr>
          <w:b/>
        </w:rPr>
        <w:t>82</w:t>
      </w:r>
      <w:r>
        <w:t>, 1</w:t>
      </w:r>
      <w:bookmarkEnd w:id="128"/>
      <w:r w:rsidR="00974C44">
        <w:t>.</w:t>
      </w:r>
    </w:p>
    <w:p w14:paraId="1D3FE70A" w14:textId="502BC9E3" w:rsidR="00E91EF1" w:rsidRDefault="00E91EF1" w:rsidP="00E91EF1">
      <w:pPr>
        <w:pStyle w:val="N3References"/>
        <w:spacing w:line="240" w:lineRule="exact"/>
        <w:ind w:left="720" w:hanging="720"/>
      </w:pPr>
      <w:bookmarkStart w:id="129" w:name="_ENREF_127"/>
      <w:r>
        <w:t>127.</w:t>
      </w:r>
      <w:r>
        <w:tab/>
        <w:t xml:space="preserve">A. Rojas, A. Liwo, D. Browne and H. A. Scheraga, </w:t>
      </w:r>
      <w:r w:rsidRPr="00E91EF1">
        <w:rPr>
          <w:i/>
        </w:rPr>
        <w:t>J Mol Biol</w:t>
      </w:r>
      <w:r>
        <w:t xml:space="preserve">, 2010, </w:t>
      </w:r>
      <w:r w:rsidRPr="00E91EF1">
        <w:rPr>
          <w:b/>
        </w:rPr>
        <w:t>404</w:t>
      </w:r>
      <w:r>
        <w:t>, 537.</w:t>
      </w:r>
      <w:bookmarkEnd w:id="129"/>
    </w:p>
    <w:p w14:paraId="2B31A880" w14:textId="2059DCCE" w:rsidR="00E91EF1" w:rsidRDefault="00E91EF1" w:rsidP="00E91EF1">
      <w:pPr>
        <w:pStyle w:val="N3References"/>
        <w:spacing w:line="240" w:lineRule="exact"/>
        <w:ind w:left="720" w:hanging="720"/>
      </w:pPr>
      <w:bookmarkStart w:id="130" w:name="_ENREF_128"/>
      <w:r>
        <w:t>128.</w:t>
      </w:r>
      <w:r>
        <w:tab/>
        <w:t xml:space="preserve">A. V. Rojas, A. Liwo and H. A. Scheraga, </w:t>
      </w:r>
      <w:r w:rsidRPr="00E91EF1">
        <w:rPr>
          <w:i/>
        </w:rPr>
        <w:t>J Phys Chem B</w:t>
      </w:r>
      <w:r>
        <w:t xml:space="preserve">, 2011, </w:t>
      </w:r>
      <w:r w:rsidRPr="00E91EF1">
        <w:rPr>
          <w:b/>
        </w:rPr>
        <w:t>115</w:t>
      </w:r>
      <w:r>
        <w:t>, 12978.</w:t>
      </w:r>
      <w:bookmarkEnd w:id="130"/>
    </w:p>
    <w:p w14:paraId="1F5C8906" w14:textId="54252E23" w:rsidR="00E91EF1" w:rsidRDefault="00E91EF1" w:rsidP="00E91EF1">
      <w:pPr>
        <w:pStyle w:val="N3References"/>
        <w:spacing w:line="240" w:lineRule="exact"/>
        <w:ind w:left="720" w:hanging="720"/>
      </w:pPr>
      <w:bookmarkStart w:id="131" w:name="_ENREF_129"/>
      <w:r>
        <w:t>129.</w:t>
      </w:r>
      <w:r>
        <w:tab/>
        <w:t xml:space="preserve">A. K. Sieradzan, A. Liwo and U. H. E. Hansmann, </w:t>
      </w:r>
      <w:r w:rsidRPr="00E91EF1">
        <w:rPr>
          <w:i/>
        </w:rPr>
        <w:t>J Chem Theory Comput</w:t>
      </w:r>
      <w:r>
        <w:t xml:space="preserve">, 2012, </w:t>
      </w:r>
      <w:r w:rsidRPr="00E91EF1">
        <w:rPr>
          <w:b/>
        </w:rPr>
        <w:t>8</w:t>
      </w:r>
      <w:r>
        <w:t>, 3416.</w:t>
      </w:r>
      <w:bookmarkEnd w:id="131"/>
    </w:p>
    <w:p w14:paraId="1F9876AA" w14:textId="795A2D80" w:rsidR="00E91EF1" w:rsidRDefault="00E91EF1" w:rsidP="00E91EF1">
      <w:pPr>
        <w:pStyle w:val="N3References"/>
        <w:spacing w:line="240" w:lineRule="exact"/>
        <w:ind w:left="720" w:hanging="720"/>
      </w:pPr>
      <w:bookmarkStart w:id="132" w:name="_ENREF_130"/>
      <w:r>
        <w:t>130.</w:t>
      </w:r>
      <w:r>
        <w:tab/>
        <w:t xml:space="preserve">D. Reith, M. Putz and F. Muller-Plathe, </w:t>
      </w:r>
      <w:r w:rsidRPr="00E91EF1">
        <w:rPr>
          <w:i/>
        </w:rPr>
        <w:t>J Comput Chem</w:t>
      </w:r>
      <w:r>
        <w:t xml:space="preserve">, 2003, </w:t>
      </w:r>
      <w:r w:rsidRPr="00E91EF1">
        <w:rPr>
          <w:b/>
        </w:rPr>
        <w:t>24</w:t>
      </w:r>
      <w:r>
        <w:t>, 1624.</w:t>
      </w:r>
      <w:bookmarkEnd w:id="132"/>
    </w:p>
    <w:p w14:paraId="4B33AD37" w14:textId="64F065AD" w:rsidR="00E91EF1" w:rsidRDefault="00E91EF1" w:rsidP="00E91EF1">
      <w:pPr>
        <w:pStyle w:val="N3References"/>
        <w:spacing w:line="240" w:lineRule="exact"/>
        <w:ind w:left="720" w:hanging="720"/>
      </w:pPr>
      <w:bookmarkStart w:id="133" w:name="_ENREF_131"/>
      <w:r>
        <w:t>131.</w:t>
      </w:r>
      <w:r>
        <w:tab/>
        <w:t xml:space="preserve">P. Majek and R. Elber, </w:t>
      </w:r>
      <w:r w:rsidRPr="00E91EF1">
        <w:rPr>
          <w:i/>
        </w:rPr>
        <w:t>Proteins</w:t>
      </w:r>
      <w:r>
        <w:t xml:space="preserve">, 2009, </w:t>
      </w:r>
      <w:r w:rsidRPr="00E91EF1">
        <w:rPr>
          <w:b/>
        </w:rPr>
        <w:t>76</w:t>
      </w:r>
      <w:r w:rsidR="00974C44">
        <w:t>, 822</w:t>
      </w:r>
      <w:r>
        <w:t>.</w:t>
      </w:r>
      <w:bookmarkEnd w:id="133"/>
    </w:p>
    <w:p w14:paraId="5B00FDA3" w14:textId="78BE63C5" w:rsidR="00E91EF1" w:rsidRDefault="00E91EF1" w:rsidP="00E91EF1">
      <w:pPr>
        <w:pStyle w:val="N3References"/>
        <w:spacing w:line="240" w:lineRule="exact"/>
        <w:ind w:left="720" w:hanging="720"/>
      </w:pPr>
      <w:bookmarkStart w:id="134" w:name="_ENREF_132"/>
      <w:r>
        <w:t>132.</w:t>
      </w:r>
      <w:r>
        <w:tab/>
        <w:t xml:space="preserve">F. Ercolessi and J. B. Adams, </w:t>
      </w:r>
      <w:r w:rsidR="00974C44">
        <w:rPr>
          <w:i/>
        </w:rPr>
        <w:t>Europhys Lett</w:t>
      </w:r>
      <w:r>
        <w:t xml:space="preserve">, 1994, </w:t>
      </w:r>
      <w:r w:rsidRPr="00E91EF1">
        <w:rPr>
          <w:b/>
        </w:rPr>
        <w:t>26</w:t>
      </w:r>
      <w:r w:rsidR="00974C44">
        <w:t>, 583</w:t>
      </w:r>
      <w:r>
        <w:t>.</w:t>
      </w:r>
      <w:bookmarkEnd w:id="134"/>
    </w:p>
    <w:p w14:paraId="745C9C1B" w14:textId="3AAE0CAB" w:rsidR="00E91EF1" w:rsidRDefault="00E91EF1" w:rsidP="00E91EF1">
      <w:pPr>
        <w:pStyle w:val="N3References"/>
        <w:spacing w:line="240" w:lineRule="exact"/>
        <w:ind w:left="720" w:hanging="720"/>
      </w:pPr>
      <w:bookmarkStart w:id="135" w:name="_ENREF_133"/>
      <w:r>
        <w:t>133.</w:t>
      </w:r>
      <w:r>
        <w:tab/>
        <w:t xml:space="preserve">P. Maurer, A. Laio, H. W. Hugosson, M. C. Colombo and U. Rothlisberger, </w:t>
      </w:r>
      <w:r w:rsidRPr="00E91EF1">
        <w:rPr>
          <w:i/>
        </w:rPr>
        <w:t>J Chem Theory Comput</w:t>
      </w:r>
      <w:r>
        <w:t xml:space="preserve">, 2007, </w:t>
      </w:r>
      <w:r w:rsidRPr="00E91EF1">
        <w:rPr>
          <w:b/>
        </w:rPr>
        <w:t>3</w:t>
      </w:r>
      <w:r w:rsidR="00974C44">
        <w:t>, 628</w:t>
      </w:r>
      <w:r>
        <w:t>.</w:t>
      </w:r>
      <w:bookmarkEnd w:id="135"/>
    </w:p>
    <w:p w14:paraId="14BD4E53" w14:textId="394286BB" w:rsidR="00E91EF1" w:rsidRDefault="00E91EF1" w:rsidP="00E91EF1">
      <w:pPr>
        <w:pStyle w:val="N3References"/>
        <w:spacing w:line="240" w:lineRule="exact"/>
        <w:ind w:left="720" w:hanging="720"/>
      </w:pPr>
      <w:bookmarkStart w:id="136" w:name="_ENREF_134"/>
      <w:r>
        <w:t>134.</w:t>
      </w:r>
      <w:r>
        <w:tab/>
        <w:t xml:space="preserve">A. Das and H. C. Andersen, </w:t>
      </w:r>
      <w:r w:rsidRPr="00E91EF1">
        <w:rPr>
          <w:i/>
        </w:rPr>
        <w:t>J Chem Phys</w:t>
      </w:r>
      <w:r>
        <w:t xml:space="preserve">, 2009, </w:t>
      </w:r>
      <w:r w:rsidRPr="00E91EF1">
        <w:rPr>
          <w:b/>
        </w:rPr>
        <w:t>131</w:t>
      </w:r>
      <w:bookmarkEnd w:id="136"/>
      <w:r w:rsidR="00974C44">
        <w:t xml:space="preserve">,  </w:t>
      </w:r>
      <w:r w:rsidR="00974C44" w:rsidRPr="00974C44">
        <w:t>034102</w:t>
      </w:r>
      <w:r w:rsidR="00974C44">
        <w:t>.</w:t>
      </w:r>
    </w:p>
    <w:p w14:paraId="6C6E9E9F" w14:textId="10BFE937" w:rsidR="00E91EF1" w:rsidRDefault="00E91EF1" w:rsidP="00E91EF1">
      <w:pPr>
        <w:pStyle w:val="N3References"/>
        <w:spacing w:line="240" w:lineRule="exact"/>
        <w:ind w:left="720" w:hanging="720"/>
      </w:pPr>
      <w:bookmarkStart w:id="137" w:name="_ENREF_135"/>
      <w:r>
        <w:lastRenderedPageBreak/>
        <w:t>135.</w:t>
      </w:r>
      <w:r>
        <w:tab/>
        <w:t xml:space="preserve">Y. T. Wang, W. G. Noid, P. Liu and G. A. Voth, </w:t>
      </w:r>
      <w:r w:rsidRPr="00E91EF1">
        <w:rPr>
          <w:i/>
        </w:rPr>
        <w:t>Phys Chem Chem Phys</w:t>
      </w:r>
      <w:r>
        <w:t xml:space="preserve">, 2009, </w:t>
      </w:r>
      <w:r w:rsidRPr="00E91EF1">
        <w:rPr>
          <w:b/>
        </w:rPr>
        <w:t>11</w:t>
      </w:r>
      <w:r>
        <w:t>, 2002</w:t>
      </w:r>
      <w:bookmarkEnd w:id="137"/>
      <w:r w:rsidR="00974C44">
        <w:t>.</w:t>
      </w:r>
    </w:p>
    <w:p w14:paraId="1DCF1134" w14:textId="7F773B12" w:rsidR="00E91EF1" w:rsidRDefault="00E91EF1" w:rsidP="00E91EF1">
      <w:pPr>
        <w:pStyle w:val="N3References"/>
        <w:spacing w:line="240" w:lineRule="exact"/>
        <w:ind w:left="720" w:hanging="720"/>
      </w:pPr>
      <w:bookmarkStart w:id="138" w:name="_ENREF_136"/>
      <w:r>
        <w:t>136.</w:t>
      </w:r>
      <w:r>
        <w:tab/>
        <w:t xml:space="preserve">S. Izvekov and G. A. Voth, </w:t>
      </w:r>
      <w:r w:rsidRPr="00E91EF1">
        <w:rPr>
          <w:i/>
        </w:rPr>
        <w:t>J Chem Phys</w:t>
      </w:r>
      <w:r>
        <w:t xml:space="preserve">, 2005, </w:t>
      </w:r>
      <w:r w:rsidRPr="00E91EF1">
        <w:rPr>
          <w:b/>
        </w:rPr>
        <w:t>123</w:t>
      </w:r>
      <w:bookmarkEnd w:id="138"/>
      <w:r w:rsidR="00974C44">
        <w:t xml:space="preserve">, </w:t>
      </w:r>
      <w:r w:rsidR="00974C44" w:rsidRPr="00974C44">
        <w:rPr>
          <w:lang w:val="en-US"/>
        </w:rPr>
        <w:t>134105</w:t>
      </w:r>
      <w:r w:rsidR="00974C44">
        <w:rPr>
          <w:lang w:val="en-US"/>
        </w:rPr>
        <w:t>.</w:t>
      </w:r>
    </w:p>
    <w:p w14:paraId="76BD54A4" w14:textId="6492067A" w:rsidR="00E91EF1" w:rsidRDefault="00E91EF1" w:rsidP="00E91EF1">
      <w:pPr>
        <w:pStyle w:val="N3References"/>
        <w:spacing w:line="240" w:lineRule="exact"/>
        <w:ind w:left="720" w:hanging="720"/>
      </w:pPr>
      <w:bookmarkStart w:id="139" w:name="_ENREF_137"/>
      <w:r>
        <w:t>137.</w:t>
      </w:r>
      <w:r>
        <w:tab/>
        <w:t xml:space="preserve">S. Izvekov and G. A. Voth, </w:t>
      </w:r>
      <w:r w:rsidRPr="00E91EF1">
        <w:rPr>
          <w:i/>
        </w:rPr>
        <w:t>J Phys Chem B</w:t>
      </w:r>
      <w:r>
        <w:t xml:space="preserve">, 2009, </w:t>
      </w:r>
      <w:r w:rsidRPr="00E91EF1">
        <w:rPr>
          <w:b/>
        </w:rPr>
        <w:t>113</w:t>
      </w:r>
      <w:r>
        <w:t>, 4443</w:t>
      </w:r>
      <w:bookmarkEnd w:id="139"/>
      <w:r w:rsidR="00974C44">
        <w:t>.</w:t>
      </w:r>
    </w:p>
    <w:p w14:paraId="089F537C" w14:textId="510F53D5" w:rsidR="00E91EF1" w:rsidRDefault="00E91EF1" w:rsidP="00E91EF1">
      <w:pPr>
        <w:pStyle w:val="N3References"/>
        <w:spacing w:line="240" w:lineRule="exact"/>
        <w:ind w:left="720" w:hanging="720"/>
      </w:pPr>
      <w:bookmarkStart w:id="140" w:name="_ENREF_138"/>
      <w:r>
        <w:t>138.</w:t>
      </w:r>
      <w:r>
        <w:tab/>
        <w:t xml:space="preserve">S. Izvekov and G. A. Voth, </w:t>
      </w:r>
      <w:r w:rsidRPr="00E91EF1">
        <w:rPr>
          <w:i/>
        </w:rPr>
        <w:t>J Chem Theory Comput</w:t>
      </w:r>
      <w:r>
        <w:t xml:space="preserve">, 2006, </w:t>
      </w:r>
      <w:r w:rsidRPr="00E91EF1">
        <w:rPr>
          <w:b/>
        </w:rPr>
        <w:t>2</w:t>
      </w:r>
      <w:r>
        <w:t>, 637.</w:t>
      </w:r>
      <w:bookmarkEnd w:id="140"/>
    </w:p>
    <w:p w14:paraId="6D50B08E" w14:textId="2C49B1CC" w:rsidR="00E91EF1" w:rsidRDefault="00E91EF1" w:rsidP="00E91EF1">
      <w:pPr>
        <w:pStyle w:val="N3References"/>
        <w:spacing w:line="240" w:lineRule="exact"/>
        <w:ind w:left="720" w:hanging="720"/>
      </w:pPr>
      <w:bookmarkStart w:id="141" w:name="_ENREF_139"/>
      <w:r>
        <w:t>139.</w:t>
      </w:r>
      <w:r>
        <w:tab/>
        <w:t xml:space="preserve">P. Liu, S. Izvekov and G. A. Voth, </w:t>
      </w:r>
      <w:r w:rsidRPr="00E91EF1">
        <w:rPr>
          <w:i/>
        </w:rPr>
        <w:t>J Phys Chem B</w:t>
      </w:r>
      <w:r>
        <w:t xml:space="preserve">, 2007, </w:t>
      </w:r>
      <w:r w:rsidRPr="00E91EF1">
        <w:rPr>
          <w:b/>
        </w:rPr>
        <w:t>111</w:t>
      </w:r>
      <w:r>
        <w:t>, 11566.</w:t>
      </w:r>
      <w:bookmarkEnd w:id="141"/>
    </w:p>
    <w:p w14:paraId="41A16715" w14:textId="25543721" w:rsidR="00E91EF1" w:rsidRDefault="00E91EF1" w:rsidP="00E91EF1">
      <w:pPr>
        <w:pStyle w:val="N3References"/>
        <w:spacing w:line="240" w:lineRule="exact"/>
        <w:ind w:left="720" w:hanging="720"/>
      </w:pPr>
      <w:bookmarkStart w:id="142" w:name="_ENREF_140"/>
      <w:r>
        <w:t>140.</w:t>
      </w:r>
      <w:r>
        <w:tab/>
        <w:t xml:space="preserve">J. Zhou, I. F. Thorpe, S. Izvekov and G. A. Voth, </w:t>
      </w:r>
      <w:r w:rsidRPr="00E91EF1">
        <w:rPr>
          <w:i/>
        </w:rPr>
        <w:t>Biophys J</w:t>
      </w:r>
      <w:r>
        <w:t xml:space="preserve">, 2007, </w:t>
      </w:r>
      <w:r w:rsidRPr="00E91EF1">
        <w:rPr>
          <w:b/>
        </w:rPr>
        <w:t>92</w:t>
      </w:r>
      <w:r>
        <w:t>, 4289.</w:t>
      </w:r>
      <w:bookmarkEnd w:id="142"/>
    </w:p>
    <w:p w14:paraId="46EA270A" w14:textId="14F07932" w:rsidR="00E91EF1" w:rsidRDefault="00E91EF1" w:rsidP="00E91EF1">
      <w:pPr>
        <w:pStyle w:val="N3References"/>
        <w:spacing w:line="240" w:lineRule="exact"/>
        <w:ind w:left="720" w:hanging="720"/>
      </w:pPr>
      <w:bookmarkStart w:id="143" w:name="_ENREF_141"/>
      <w:r>
        <w:t>141.</w:t>
      </w:r>
      <w:r>
        <w:tab/>
        <w:t xml:space="preserve">J. M. A. Grime and G. A. Voth, </w:t>
      </w:r>
      <w:r w:rsidRPr="00E91EF1">
        <w:rPr>
          <w:i/>
        </w:rPr>
        <w:t>Biophys J</w:t>
      </w:r>
      <w:r>
        <w:t xml:space="preserve">, 2012, </w:t>
      </w:r>
      <w:r w:rsidRPr="00E91EF1">
        <w:rPr>
          <w:b/>
        </w:rPr>
        <w:t>103</w:t>
      </w:r>
      <w:r>
        <w:t>, 1774.</w:t>
      </w:r>
      <w:bookmarkEnd w:id="143"/>
    </w:p>
    <w:p w14:paraId="33A544DC" w14:textId="68663DB7" w:rsidR="00E91EF1" w:rsidRDefault="00E91EF1" w:rsidP="00E91EF1">
      <w:pPr>
        <w:pStyle w:val="N3References"/>
        <w:spacing w:line="240" w:lineRule="exact"/>
        <w:ind w:left="720" w:hanging="720"/>
      </w:pPr>
      <w:bookmarkStart w:id="144" w:name="_ENREF_142"/>
      <w:r>
        <w:t>142.</w:t>
      </w:r>
      <w:r>
        <w:tab/>
        <w:t xml:space="preserve">E. Lyman, J. Pfaendtner and G. A. Voth, </w:t>
      </w:r>
      <w:r w:rsidRPr="00E91EF1">
        <w:rPr>
          <w:i/>
        </w:rPr>
        <w:t>Biophys J</w:t>
      </w:r>
      <w:r>
        <w:t xml:space="preserve">, 2008, </w:t>
      </w:r>
      <w:r w:rsidRPr="00E91EF1">
        <w:rPr>
          <w:b/>
        </w:rPr>
        <w:t>95</w:t>
      </w:r>
      <w:r>
        <w:t>, 4183.</w:t>
      </w:r>
      <w:bookmarkEnd w:id="144"/>
    </w:p>
    <w:p w14:paraId="0F928C24" w14:textId="29A20CA4" w:rsidR="00E91EF1" w:rsidRDefault="00E91EF1" w:rsidP="00E91EF1">
      <w:pPr>
        <w:pStyle w:val="N3References"/>
        <w:spacing w:line="240" w:lineRule="exact"/>
        <w:ind w:left="720" w:hanging="720"/>
      </w:pPr>
      <w:bookmarkStart w:id="145" w:name="_ENREF_143"/>
      <w:r>
        <w:t>143.</w:t>
      </w:r>
      <w:r>
        <w:tab/>
        <w:t xml:space="preserve">J. W. Chu and G. A. Voth, </w:t>
      </w:r>
      <w:r w:rsidRPr="00E91EF1">
        <w:rPr>
          <w:i/>
        </w:rPr>
        <w:t>Biophys J</w:t>
      </w:r>
      <w:r>
        <w:t xml:space="preserve">, 2006, </w:t>
      </w:r>
      <w:r w:rsidRPr="00E91EF1">
        <w:rPr>
          <w:b/>
        </w:rPr>
        <w:t>90</w:t>
      </w:r>
      <w:r>
        <w:t>, 1572</w:t>
      </w:r>
      <w:bookmarkEnd w:id="145"/>
      <w:r w:rsidR="00974C44">
        <w:t>.</w:t>
      </w:r>
    </w:p>
    <w:p w14:paraId="4BB5A527" w14:textId="77777777" w:rsidR="00E91EF1" w:rsidRDefault="00E91EF1" w:rsidP="00E91EF1">
      <w:pPr>
        <w:pStyle w:val="N3References"/>
        <w:spacing w:line="240" w:lineRule="exact"/>
        <w:ind w:left="720" w:hanging="720"/>
      </w:pPr>
      <w:bookmarkStart w:id="146" w:name="_ENREF_144"/>
      <w:r>
        <w:t>144.</w:t>
      </w:r>
      <w:r>
        <w:tab/>
        <w:t xml:space="preserve">M. Neri, C. Anselmi, M. Cascella, A. Maritan and P. Carloni, </w:t>
      </w:r>
      <w:r w:rsidRPr="00E91EF1">
        <w:rPr>
          <w:i/>
        </w:rPr>
        <w:t>Phys Rev Lett</w:t>
      </w:r>
      <w:r>
        <w:t xml:space="preserve">, 2005, </w:t>
      </w:r>
      <w:r w:rsidRPr="00E91EF1">
        <w:rPr>
          <w:b/>
        </w:rPr>
        <w:t>95</w:t>
      </w:r>
      <w:r>
        <w:t>, 218102.</w:t>
      </w:r>
      <w:bookmarkEnd w:id="146"/>
    </w:p>
    <w:p w14:paraId="621A6537" w14:textId="18496E62" w:rsidR="00E91EF1" w:rsidRDefault="00E91EF1" w:rsidP="00E91EF1">
      <w:pPr>
        <w:pStyle w:val="N3References"/>
        <w:spacing w:line="240" w:lineRule="exact"/>
        <w:ind w:left="720" w:hanging="720"/>
      </w:pPr>
      <w:bookmarkStart w:id="147" w:name="_ENREF_145"/>
      <w:r>
        <w:t>145.</w:t>
      </w:r>
      <w:r>
        <w:tab/>
        <w:t xml:space="preserve">V. Carnevale, S. Raugei, M. Neri, S. Pantano, C. Micheletti and P. Carloni, </w:t>
      </w:r>
      <w:r w:rsidRPr="00E91EF1">
        <w:rPr>
          <w:i/>
        </w:rPr>
        <w:t>J</w:t>
      </w:r>
      <w:r w:rsidR="00974C44">
        <w:rPr>
          <w:i/>
        </w:rPr>
        <w:t xml:space="preserve"> Mol Struct</w:t>
      </w:r>
      <w:r w:rsidRPr="00E91EF1">
        <w:rPr>
          <w:i/>
        </w:rPr>
        <w:t>-Theochem</w:t>
      </w:r>
      <w:r>
        <w:t xml:space="preserve">, 2009, </w:t>
      </w:r>
      <w:r w:rsidRPr="00E91EF1">
        <w:rPr>
          <w:b/>
        </w:rPr>
        <w:t>898</w:t>
      </w:r>
      <w:r>
        <w:t>, 97.</w:t>
      </w:r>
      <w:bookmarkEnd w:id="147"/>
    </w:p>
    <w:p w14:paraId="20AF4863" w14:textId="2E3415C8" w:rsidR="00E91EF1" w:rsidRDefault="00E91EF1" w:rsidP="00E91EF1">
      <w:pPr>
        <w:pStyle w:val="N3References"/>
        <w:spacing w:line="240" w:lineRule="exact"/>
        <w:ind w:left="720" w:hanging="720"/>
      </w:pPr>
      <w:bookmarkStart w:id="148" w:name="_ENREF_146"/>
      <w:r>
        <w:t>146.</w:t>
      </w:r>
      <w:r>
        <w:tab/>
        <w:t xml:space="preserve">M. Neri, C. Anselmi, V. Carnevale, A. V. Vargiu and P. Carloni, </w:t>
      </w:r>
      <w:r w:rsidRPr="00E91EF1">
        <w:rPr>
          <w:i/>
        </w:rPr>
        <w:t>J</w:t>
      </w:r>
      <w:r w:rsidR="00974C44">
        <w:rPr>
          <w:i/>
        </w:rPr>
        <w:t xml:space="preserve"> Phys-Condens</w:t>
      </w:r>
      <w:r w:rsidRPr="00E91EF1">
        <w:rPr>
          <w:i/>
        </w:rPr>
        <w:t xml:space="preserve"> Matter</w:t>
      </w:r>
      <w:r>
        <w:t xml:space="preserve">, 2006, </w:t>
      </w:r>
      <w:r w:rsidRPr="00E91EF1">
        <w:rPr>
          <w:b/>
        </w:rPr>
        <w:t>18</w:t>
      </w:r>
      <w:r w:rsidR="00974C44">
        <w:t>, S347</w:t>
      </w:r>
      <w:r>
        <w:t>.</w:t>
      </w:r>
      <w:bookmarkEnd w:id="148"/>
    </w:p>
    <w:p w14:paraId="58581E63" w14:textId="37898BBC" w:rsidR="00E91EF1" w:rsidRDefault="00E91EF1" w:rsidP="00E91EF1">
      <w:pPr>
        <w:pStyle w:val="N3References"/>
        <w:spacing w:line="240" w:lineRule="exact"/>
        <w:ind w:left="720" w:hanging="720"/>
      </w:pPr>
      <w:bookmarkStart w:id="149" w:name="_ENREF_147"/>
      <w:r>
        <w:t>147.</w:t>
      </w:r>
      <w:r>
        <w:tab/>
        <w:t xml:space="preserve">M. Neri, M. Baaden, V. Carnevale, C. Anselmi, A. Maritan and P. Carloni, </w:t>
      </w:r>
      <w:r w:rsidRPr="00E91EF1">
        <w:rPr>
          <w:i/>
        </w:rPr>
        <w:t>Biophys J</w:t>
      </w:r>
      <w:r>
        <w:t xml:space="preserve">, 2008, </w:t>
      </w:r>
      <w:r w:rsidRPr="00E91EF1">
        <w:rPr>
          <w:b/>
        </w:rPr>
        <w:t>94</w:t>
      </w:r>
      <w:r>
        <w:t>, 71</w:t>
      </w:r>
      <w:bookmarkEnd w:id="149"/>
      <w:r w:rsidR="00974C44">
        <w:t>.</w:t>
      </w:r>
    </w:p>
    <w:p w14:paraId="6166A505" w14:textId="2959D3DB" w:rsidR="00E91EF1" w:rsidRDefault="00E91EF1" w:rsidP="00E91EF1">
      <w:pPr>
        <w:pStyle w:val="N3References"/>
        <w:spacing w:line="240" w:lineRule="exact"/>
        <w:ind w:left="720" w:hanging="720"/>
      </w:pPr>
      <w:bookmarkStart w:id="150" w:name="_ENREF_148"/>
      <w:r>
        <w:t>148.</w:t>
      </w:r>
      <w:r>
        <w:tab/>
        <w:t xml:space="preserve">M. Cascella, M. A. Neri, P. Carloni and M. Dal Peraro, </w:t>
      </w:r>
      <w:r w:rsidRPr="00E91EF1">
        <w:rPr>
          <w:i/>
        </w:rPr>
        <w:t>J Chem Theory Comput</w:t>
      </w:r>
      <w:r>
        <w:t xml:space="preserve">, 2008, </w:t>
      </w:r>
      <w:r w:rsidRPr="00E91EF1">
        <w:rPr>
          <w:b/>
        </w:rPr>
        <w:t>4</w:t>
      </w:r>
      <w:r>
        <w:t>, 1378.</w:t>
      </w:r>
      <w:bookmarkEnd w:id="150"/>
    </w:p>
    <w:p w14:paraId="6227E4CF" w14:textId="3A5DDD88" w:rsidR="00E91EF1" w:rsidRDefault="00E91EF1" w:rsidP="00E91EF1">
      <w:pPr>
        <w:pStyle w:val="N3References"/>
        <w:spacing w:line="240" w:lineRule="exact"/>
        <w:ind w:left="720" w:hanging="720"/>
      </w:pPr>
      <w:bookmarkStart w:id="151" w:name="_ENREF_149"/>
      <w:r>
        <w:t>149.</w:t>
      </w:r>
      <w:r>
        <w:tab/>
        <w:t xml:space="preserve">M. T. Degiacomi, I. Lacovache, L. Pernot, M. Chami, M. Kudryashev, H. Stahlberg, F. G. van der Goot and M. Dal Peraro, </w:t>
      </w:r>
      <w:r w:rsidRPr="00E91EF1">
        <w:rPr>
          <w:i/>
        </w:rPr>
        <w:t>Nat Chem Biol</w:t>
      </w:r>
      <w:r>
        <w:t xml:space="preserve">, 2013, </w:t>
      </w:r>
      <w:r w:rsidRPr="00E91EF1">
        <w:rPr>
          <w:b/>
        </w:rPr>
        <w:t>9</w:t>
      </w:r>
      <w:r>
        <w:t>, 623.</w:t>
      </w:r>
      <w:bookmarkEnd w:id="151"/>
    </w:p>
    <w:p w14:paraId="22C33E80" w14:textId="5A457207" w:rsidR="00E91EF1" w:rsidRDefault="00E91EF1" w:rsidP="00E91EF1">
      <w:pPr>
        <w:pStyle w:val="N3References"/>
        <w:spacing w:line="240" w:lineRule="exact"/>
        <w:ind w:left="720" w:hanging="720"/>
      </w:pPr>
      <w:bookmarkStart w:id="152" w:name="_ENREF_150"/>
      <w:r>
        <w:t>150.</w:t>
      </w:r>
      <w:r>
        <w:tab/>
        <w:t xml:space="preserve">M. Adrian, J. Dubochet, J. Lepault and A. W. Mcdowall, </w:t>
      </w:r>
      <w:r w:rsidRPr="00E91EF1">
        <w:rPr>
          <w:i/>
        </w:rPr>
        <w:t>Nature</w:t>
      </w:r>
      <w:r>
        <w:t xml:space="preserve">, 1984, </w:t>
      </w:r>
      <w:r w:rsidRPr="00E91EF1">
        <w:rPr>
          <w:b/>
        </w:rPr>
        <w:t>308</w:t>
      </w:r>
      <w:r>
        <w:t>, 32.</w:t>
      </w:r>
      <w:bookmarkEnd w:id="152"/>
    </w:p>
    <w:p w14:paraId="01588DCF" w14:textId="32E5924F" w:rsidR="00E91EF1" w:rsidRDefault="00E91EF1" w:rsidP="00E91EF1">
      <w:pPr>
        <w:pStyle w:val="N3References"/>
        <w:spacing w:line="240" w:lineRule="exact"/>
        <w:ind w:left="720" w:hanging="720"/>
      </w:pPr>
      <w:bookmarkStart w:id="153" w:name="_ENREF_151"/>
      <w:r>
        <w:t>151.</w:t>
      </w:r>
      <w:r>
        <w:tab/>
        <w:t xml:space="preserve">B. S. Schuwirth, M. A. Borovinskaya, C. W. Hau, W. Zhang, A. Vila-Sanjurjo, J. M. Holton and J. H. D. Cate, </w:t>
      </w:r>
      <w:r w:rsidRPr="00E91EF1">
        <w:rPr>
          <w:i/>
        </w:rPr>
        <w:t>Science</w:t>
      </w:r>
      <w:r>
        <w:t xml:space="preserve">, 2005, </w:t>
      </w:r>
      <w:r w:rsidRPr="00E91EF1">
        <w:rPr>
          <w:b/>
        </w:rPr>
        <w:t>310</w:t>
      </w:r>
      <w:r>
        <w:t>, 827.</w:t>
      </w:r>
      <w:bookmarkEnd w:id="153"/>
    </w:p>
    <w:p w14:paraId="16632945" w14:textId="7D62DBE3" w:rsidR="00E91EF1" w:rsidRDefault="00E91EF1" w:rsidP="00E91EF1">
      <w:pPr>
        <w:pStyle w:val="N3References"/>
        <w:spacing w:line="240" w:lineRule="exact"/>
        <w:ind w:left="720" w:hanging="720"/>
      </w:pPr>
      <w:bookmarkStart w:id="154" w:name="_ENREF_152"/>
      <w:r>
        <w:t>152.</w:t>
      </w:r>
      <w:r>
        <w:tab/>
        <w:t xml:space="preserve">F. Tama, M. Valle, J. Frank and C. L. Brooks, </w:t>
      </w:r>
      <w:r w:rsidRPr="00E91EF1">
        <w:rPr>
          <w:i/>
        </w:rPr>
        <w:t>P</w:t>
      </w:r>
      <w:r w:rsidR="00974C44">
        <w:rPr>
          <w:i/>
        </w:rPr>
        <w:t>roc</w:t>
      </w:r>
      <w:r w:rsidRPr="00E91EF1">
        <w:rPr>
          <w:i/>
        </w:rPr>
        <w:t xml:space="preserve"> Natl Acad Sci USA</w:t>
      </w:r>
      <w:r>
        <w:t xml:space="preserve">, 2003, </w:t>
      </w:r>
      <w:r w:rsidRPr="00E91EF1">
        <w:rPr>
          <w:b/>
        </w:rPr>
        <w:t>100</w:t>
      </w:r>
      <w:r>
        <w:t>, 9319.</w:t>
      </w:r>
      <w:bookmarkEnd w:id="154"/>
    </w:p>
    <w:p w14:paraId="1A8E026B" w14:textId="549AA1C1" w:rsidR="00E91EF1" w:rsidRDefault="00E91EF1" w:rsidP="00E91EF1">
      <w:pPr>
        <w:pStyle w:val="N3References"/>
        <w:spacing w:line="240" w:lineRule="exact"/>
        <w:ind w:left="720" w:hanging="720"/>
      </w:pPr>
      <w:bookmarkStart w:id="155" w:name="_ENREF_153"/>
      <w:r>
        <w:t>153.</w:t>
      </w:r>
      <w:r>
        <w:tab/>
        <w:t xml:space="preserve">F. Tama, O. Miyashita and C. L. Brooks, </w:t>
      </w:r>
      <w:r w:rsidRPr="00E91EF1">
        <w:rPr>
          <w:i/>
        </w:rPr>
        <w:t>J Mol Biol</w:t>
      </w:r>
      <w:r>
        <w:t xml:space="preserve">, 2004, </w:t>
      </w:r>
      <w:r w:rsidRPr="00E91EF1">
        <w:rPr>
          <w:b/>
        </w:rPr>
        <w:t>337</w:t>
      </w:r>
      <w:r>
        <w:t>, 985.</w:t>
      </w:r>
      <w:bookmarkEnd w:id="155"/>
    </w:p>
    <w:p w14:paraId="668EAFF6" w14:textId="61856073" w:rsidR="00E91EF1" w:rsidRDefault="00E91EF1" w:rsidP="00E91EF1">
      <w:pPr>
        <w:pStyle w:val="N3References"/>
        <w:spacing w:line="240" w:lineRule="exact"/>
        <w:ind w:left="720" w:hanging="720"/>
      </w:pPr>
      <w:bookmarkStart w:id="156" w:name="_ENREF_154"/>
      <w:r>
        <w:t>154.</w:t>
      </w:r>
      <w:r>
        <w:tab/>
        <w:t xml:space="preserve">S. Wagner, I. Sorg, M. Degiacomi, L. Journet, M. Dal Peraro and G. R. Cornelis, </w:t>
      </w:r>
      <w:r w:rsidRPr="00E91EF1">
        <w:rPr>
          <w:i/>
        </w:rPr>
        <w:t>Mol Microbiol</w:t>
      </w:r>
      <w:r>
        <w:t xml:space="preserve">, 2009, </w:t>
      </w:r>
      <w:r w:rsidRPr="00E91EF1">
        <w:rPr>
          <w:b/>
        </w:rPr>
        <w:t>71</w:t>
      </w:r>
      <w:r>
        <w:t>, 692.</w:t>
      </w:r>
      <w:bookmarkEnd w:id="156"/>
    </w:p>
    <w:p w14:paraId="1EC0F4F3" w14:textId="32A81187" w:rsidR="00E91EF1" w:rsidRDefault="00E91EF1" w:rsidP="00E91EF1">
      <w:pPr>
        <w:pStyle w:val="N3References"/>
        <w:spacing w:line="240" w:lineRule="exact"/>
        <w:ind w:left="720" w:hanging="720"/>
      </w:pPr>
      <w:bookmarkStart w:id="157" w:name="_ENREF_155"/>
      <w:r>
        <w:t>155.</w:t>
      </w:r>
      <w:r>
        <w:tab/>
        <w:t xml:space="preserve">T. Lemmin, C. S. Soto, G. Clinthorne, W. F. DeGrado and M. Dal Peraro, </w:t>
      </w:r>
      <w:r w:rsidRPr="00E91EF1">
        <w:rPr>
          <w:i/>
        </w:rPr>
        <w:t>Plos Comput Biol</w:t>
      </w:r>
      <w:r>
        <w:t xml:space="preserve">, 2013, </w:t>
      </w:r>
      <w:r w:rsidRPr="00E91EF1">
        <w:rPr>
          <w:b/>
        </w:rPr>
        <w:t>9</w:t>
      </w:r>
      <w:bookmarkEnd w:id="157"/>
      <w:r w:rsidR="00974C44">
        <w:t xml:space="preserve">, </w:t>
      </w:r>
      <w:r w:rsidR="00974C44" w:rsidRPr="00974C44">
        <w:t>e1002878</w:t>
      </w:r>
      <w:r w:rsidR="00974C44">
        <w:t>.</w:t>
      </w:r>
    </w:p>
    <w:p w14:paraId="6BED1B0B" w14:textId="7BA4FCF7" w:rsidR="00E91EF1" w:rsidRDefault="00E91EF1" w:rsidP="00E91EF1">
      <w:pPr>
        <w:pStyle w:val="N3References"/>
        <w:spacing w:line="240" w:lineRule="exact"/>
        <w:ind w:left="720" w:hanging="720"/>
      </w:pPr>
      <w:bookmarkStart w:id="158" w:name="_ENREF_156"/>
      <w:r>
        <w:t>156.</w:t>
      </w:r>
      <w:r>
        <w:tab/>
        <w:t xml:space="preserve">M. Kudryashev, M. Stenta, S. Schmelz, M. Amstutz, U. Wiesand, D. Castano-Diez, M. T. Degiacomi, S. Munnich, C. K. E. Bleck, J. Kowal, A. Diepold, D. W. Heinz, M. Dal Peraro, G. R. Cornelis and H. Stahlberg, </w:t>
      </w:r>
      <w:r w:rsidRPr="00E91EF1">
        <w:rPr>
          <w:i/>
        </w:rPr>
        <w:t>Elife</w:t>
      </w:r>
      <w:r>
        <w:t xml:space="preserve">, 2013, </w:t>
      </w:r>
      <w:r w:rsidRPr="00E91EF1">
        <w:rPr>
          <w:b/>
        </w:rPr>
        <w:t>2</w:t>
      </w:r>
      <w:bookmarkEnd w:id="158"/>
      <w:r w:rsidR="00974C44">
        <w:t>,</w:t>
      </w:r>
      <w:r w:rsidR="00974C44" w:rsidRPr="00974C44">
        <w:t xml:space="preserve"> e00792</w:t>
      </w:r>
      <w:r w:rsidR="00974C44">
        <w:t>.</w:t>
      </w:r>
    </w:p>
    <w:p w14:paraId="3D995566" w14:textId="2D1DA5F4" w:rsidR="00E91EF1" w:rsidRDefault="00E91EF1" w:rsidP="00E91EF1">
      <w:pPr>
        <w:pStyle w:val="N3References"/>
        <w:spacing w:line="240" w:lineRule="exact"/>
        <w:ind w:left="720" w:hanging="720"/>
      </w:pPr>
      <w:bookmarkStart w:id="159" w:name="_ENREF_157"/>
      <w:r>
        <w:t>157.</w:t>
      </w:r>
      <w:r>
        <w:tab/>
        <w:t xml:space="preserve">M. T. Degiacomi and M. Dal Peraro, </w:t>
      </w:r>
      <w:r w:rsidRPr="00E91EF1">
        <w:rPr>
          <w:i/>
        </w:rPr>
        <w:t>Structure</w:t>
      </w:r>
      <w:r>
        <w:t xml:space="preserve">, 2013, </w:t>
      </w:r>
      <w:r w:rsidRPr="00E91EF1">
        <w:rPr>
          <w:b/>
        </w:rPr>
        <w:t>21</w:t>
      </w:r>
      <w:r w:rsidR="00974C44">
        <w:t>, 1097</w:t>
      </w:r>
      <w:r>
        <w:t>.</w:t>
      </w:r>
      <w:bookmarkEnd w:id="159"/>
    </w:p>
    <w:p w14:paraId="1EC5B046" w14:textId="5A3FF1EB" w:rsidR="00E91EF1" w:rsidRDefault="00E91EF1" w:rsidP="00E91EF1">
      <w:pPr>
        <w:pStyle w:val="N3References"/>
        <w:spacing w:line="240" w:lineRule="exact"/>
        <w:ind w:left="720" w:hanging="720"/>
      </w:pPr>
      <w:bookmarkStart w:id="160" w:name="_ENREF_158"/>
      <w:r>
        <w:t>158.</w:t>
      </w:r>
      <w:r>
        <w:tab/>
        <w:t xml:space="preserve">F. Alber, S. Dokudovskaya, L. M. Veenhoff, W. H. Zhang, J. Kipper, D. Devos, A. Suprapto, O. Karni-Schmidt, R. Williams, B. T. Chait, A. Sali and M. P. Rout, </w:t>
      </w:r>
      <w:r w:rsidRPr="00E91EF1">
        <w:rPr>
          <w:i/>
        </w:rPr>
        <w:t>Nature</w:t>
      </w:r>
      <w:r>
        <w:t xml:space="preserve">, 2007, </w:t>
      </w:r>
      <w:r w:rsidRPr="00E91EF1">
        <w:rPr>
          <w:b/>
        </w:rPr>
        <w:t>450</w:t>
      </w:r>
      <w:r>
        <w:t xml:space="preserve">, </w:t>
      </w:r>
      <w:r w:rsidR="00974C44">
        <w:t>695</w:t>
      </w:r>
      <w:r>
        <w:t>.</w:t>
      </w:r>
      <w:bookmarkEnd w:id="160"/>
    </w:p>
    <w:p w14:paraId="28BE3C67" w14:textId="7CAD168D" w:rsidR="00E91EF1" w:rsidRDefault="008052FE" w:rsidP="00E91EF1">
      <w:pPr>
        <w:pStyle w:val="N3References"/>
        <w:spacing w:line="240" w:lineRule="exact"/>
        <w:ind w:left="720" w:hanging="720"/>
      </w:pPr>
      <w:bookmarkStart w:id="161" w:name="_ENREF_159"/>
      <w:r>
        <w:t>.</w:t>
      </w:r>
      <w:r w:rsidR="00E91EF1">
        <w:t>159.</w:t>
      </w:r>
      <w:r w:rsidR="00E91EF1">
        <w:tab/>
        <w:t xml:space="preserve">F. Alber, S. Dokudovskaya, L. M. Veenhoff, W. Z. Zhang, J. Kipper, D. Devos, A. Suprapto, O. Karni-Schmidt, R. Williams, B. T. Chait, M. P. Rout and A. Sali, </w:t>
      </w:r>
      <w:r w:rsidR="00E91EF1" w:rsidRPr="00E91EF1">
        <w:rPr>
          <w:i/>
        </w:rPr>
        <w:t>Nature</w:t>
      </w:r>
      <w:r w:rsidR="00E91EF1">
        <w:t xml:space="preserve">, 2007, </w:t>
      </w:r>
      <w:r w:rsidR="00E91EF1" w:rsidRPr="00E91EF1">
        <w:rPr>
          <w:b/>
        </w:rPr>
        <w:t>450</w:t>
      </w:r>
      <w:r w:rsidR="00974C44">
        <w:t>, 683</w:t>
      </w:r>
      <w:r w:rsidR="00E91EF1">
        <w:t>.</w:t>
      </w:r>
      <w:bookmarkEnd w:id="161"/>
    </w:p>
    <w:p w14:paraId="5AAE58B7" w14:textId="19B028C2" w:rsidR="00E91EF1" w:rsidRDefault="00E91EF1" w:rsidP="00E91EF1">
      <w:pPr>
        <w:pStyle w:val="N3References"/>
        <w:spacing w:line="240" w:lineRule="exact"/>
        <w:ind w:left="720" w:hanging="720"/>
      </w:pPr>
      <w:bookmarkStart w:id="162" w:name="_ENREF_160"/>
      <w:r>
        <w:t>160.</w:t>
      </w:r>
      <w:r>
        <w:tab/>
        <w:t xml:space="preserve">P. B. Canham, </w:t>
      </w:r>
      <w:r w:rsidRPr="00E91EF1">
        <w:rPr>
          <w:i/>
        </w:rPr>
        <w:t>J</w:t>
      </w:r>
      <w:r w:rsidR="00974C44">
        <w:rPr>
          <w:i/>
        </w:rPr>
        <w:t xml:space="preserve"> Theor Biol,</w:t>
      </w:r>
      <w:r>
        <w:t xml:space="preserve"> 1970, </w:t>
      </w:r>
      <w:r w:rsidRPr="00E91EF1">
        <w:rPr>
          <w:b/>
        </w:rPr>
        <w:t>26</w:t>
      </w:r>
      <w:r>
        <w:t>, 61-81.</w:t>
      </w:r>
      <w:bookmarkEnd w:id="162"/>
    </w:p>
    <w:p w14:paraId="6745C1AD" w14:textId="77777777" w:rsidR="00E91EF1" w:rsidRDefault="00E91EF1" w:rsidP="00E91EF1">
      <w:pPr>
        <w:pStyle w:val="N3References"/>
        <w:spacing w:line="240" w:lineRule="exact"/>
        <w:ind w:left="720" w:hanging="720"/>
      </w:pPr>
      <w:bookmarkStart w:id="163" w:name="_ENREF_161"/>
      <w:r>
        <w:t>161.</w:t>
      </w:r>
      <w:r>
        <w:tab/>
        <w:t xml:space="preserve">W. Helfrich, </w:t>
      </w:r>
      <w:r w:rsidRPr="00E91EF1">
        <w:rPr>
          <w:i/>
        </w:rPr>
        <w:t>Zeitschrift fur Naturforschung. Teil C: Biochemie, Biophysik, Biologie, Virologie</w:t>
      </w:r>
      <w:r>
        <w:t xml:space="preserve">, 1973, </w:t>
      </w:r>
      <w:r w:rsidRPr="00E91EF1">
        <w:rPr>
          <w:b/>
        </w:rPr>
        <w:t>28</w:t>
      </w:r>
      <w:r>
        <w:t>, 693-703.</w:t>
      </w:r>
      <w:bookmarkEnd w:id="163"/>
    </w:p>
    <w:p w14:paraId="4F38B938" w14:textId="5909AC7A" w:rsidR="00E91EF1" w:rsidRDefault="00E91EF1" w:rsidP="00E91EF1">
      <w:pPr>
        <w:pStyle w:val="N3References"/>
        <w:spacing w:line="240" w:lineRule="exact"/>
        <w:ind w:left="720" w:hanging="720"/>
      </w:pPr>
      <w:bookmarkStart w:id="164" w:name="_ENREF_162"/>
      <w:r>
        <w:t>162.</w:t>
      </w:r>
      <w:r>
        <w:tab/>
        <w:t xml:space="preserve">E. A. Evans and P. L. La Celle, </w:t>
      </w:r>
      <w:r w:rsidRPr="00E91EF1">
        <w:rPr>
          <w:i/>
        </w:rPr>
        <w:t>Blood</w:t>
      </w:r>
      <w:r>
        <w:t xml:space="preserve">, 1975, </w:t>
      </w:r>
      <w:r w:rsidRPr="00E91EF1">
        <w:rPr>
          <w:b/>
        </w:rPr>
        <w:t>45</w:t>
      </w:r>
      <w:r w:rsidR="00974C44">
        <w:t>, 29</w:t>
      </w:r>
      <w:r>
        <w:t>.</w:t>
      </w:r>
      <w:bookmarkEnd w:id="164"/>
    </w:p>
    <w:p w14:paraId="354E560A" w14:textId="228DCF43" w:rsidR="00E91EF1" w:rsidRDefault="00E91EF1" w:rsidP="00E91EF1">
      <w:pPr>
        <w:pStyle w:val="N3References"/>
        <w:spacing w:line="240" w:lineRule="exact"/>
        <w:ind w:left="720" w:hanging="720"/>
      </w:pPr>
      <w:bookmarkStart w:id="165" w:name="_ENREF_163"/>
      <w:r>
        <w:t>163.</w:t>
      </w:r>
      <w:r>
        <w:tab/>
        <w:t xml:space="preserve">M. Deserno, </w:t>
      </w:r>
      <w:r w:rsidRPr="00E91EF1">
        <w:rPr>
          <w:i/>
        </w:rPr>
        <w:t>Chem</w:t>
      </w:r>
      <w:r w:rsidR="00974C44">
        <w:rPr>
          <w:i/>
        </w:rPr>
        <w:t xml:space="preserve"> Phys Lipids</w:t>
      </w:r>
      <w:r>
        <w:t xml:space="preserve">, 2015, </w:t>
      </w:r>
      <w:r w:rsidRPr="00E91EF1">
        <w:rPr>
          <w:b/>
        </w:rPr>
        <w:t>185</w:t>
      </w:r>
      <w:r>
        <w:t>, 11.</w:t>
      </w:r>
      <w:bookmarkEnd w:id="165"/>
    </w:p>
    <w:p w14:paraId="0A096E30" w14:textId="32BC2CB4" w:rsidR="00E91EF1" w:rsidRPr="00974C44" w:rsidRDefault="00E91EF1" w:rsidP="00E91EF1">
      <w:pPr>
        <w:pStyle w:val="N3References"/>
        <w:spacing w:line="240" w:lineRule="exact"/>
        <w:ind w:left="720" w:hanging="720"/>
        <w:rPr>
          <w:color w:val="000000" w:themeColor="text1"/>
          <w:szCs w:val="16"/>
        </w:rPr>
      </w:pPr>
      <w:bookmarkStart w:id="166" w:name="_ENREF_164"/>
      <w:r>
        <w:t>164.</w:t>
      </w:r>
      <w:r>
        <w:tab/>
        <w:t xml:space="preserve">R. Lipowsky and E. Sackmann, Structure and dynamics of membranes, </w:t>
      </w:r>
      <w:hyperlink r:id="rId26" w:history="1">
        <w:r w:rsidRPr="00974C44">
          <w:rPr>
            <w:rStyle w:val="Hyperlink"/>
            <w:rFonts w:asciiTheme="minorHAnsi" w:eastAsiaTheme="minorEastAsia" w:hAnsiTheme="minorHAnsi" w:cstheme="minorBidi"/>
            <w:color w:val="000000" w:themeColor="text1"/>
            <w:szCs w:val="16"/>
            <w:lang w:eastAsia="en-US"/>
          </w:rPr>
          <w:t>http://www.sciencedirect.com/science/book/9780444819758</w:t>
        </w:r>
      </w:hyperlink>
      <w:r w:rsidRPr="00974C44">
        <w:rPr>
          <w:color w:val="000000" w:themeColor="text1"/>
          <w:szCs w:val="16"/>
        </w:rPr>
        <w:t>.</w:t>
      </w:r>
      <w:bookmarkEnd w:id="166"/>
    </w:p>
    <w:p w14:paraId="4D2D0835" w14:textId="77777777" w:rsidR="00E91EF1" w:rsidRDefault="00E91EF1" w:rsidP="00E91EF1">
      <w:pPr>
        <w:pStyle w:val="N3References"/>
        <w:spacing w:line="240" w:lineRule="exact"/>
        <w:ind w:left="720" w:hanging="720"/>
      </w:pPr>
      <w:bookmarkStart w:id="167" w:name="_ENREF_165"/>
      <w:r>
        <w:t>165.</w:t>
      </w:r>
      <w:r>
        <w:tab/>
        <w:t xml:space="preserve">S. A. Safran, </w:t>
      </w:r>
      <w:r w:rsidRPr="00E91EF1">
        <w:rPr>
          <w:i/>
        </w:rPr>
        <w:t>Statistical thermodynamics of surfaces, interfaces, and membranes</w:t>
      </w:r>
      <w:r>
        <w:t>, Addison-Wesley Pub., Reading, Mass., 1994.</w:t>
      </w:r>
      <w:bookmarkEnd w:id="167"/>
    </w:p>
    <w:p w14:paraId="51902505" w14:textId="67F2A62D" w:rsidR="00E91EF1" w:rsidRDefault="00E91EF1" w:rsidP="00E91EF1">
      <w:pPr>
        <w:pStyle w:val="N3References"/>
        <w:spacing w:line="240" w:lineRule="exact"/>
        <w:ind w:left="720" w:hanging="720"/>
      </w:pPr>
      <w:bookmarkStart w:id="168" w:name="_ENREF_166"/>
      <w:r>
        <w:lastRenderedPageBreak/>
        <w:t>166.</w:t>
      </w:r>
      <w:r>
        <w:tab/>
        <w:t xml:space="preserve">H. J. Deuling and W. Helfrich, </w:t>
      </w:r>
      <w:r w:rsidRPr="00E91EF1">
        <w:rPr>
          <w:i/>
        </w:rPr>
        <w:t>Biophys J</w:t>
      </w:r>
      <w:r>
        <w:t xml:space="preserve">, 1976, </w:t>
      </w:r>
      <w:r w:rsidRPr="00E91EF1">
        <w:rPr>
          <w:b/>
        </w:rPr>
        <w:t>16</w:t>
      </w:r>
      <w:r>
        <w:t>, 861.</w:t>
      </w:r>
      <w:bookmarkEnd w:id="168"/>
    </w:p>
    <w:p w14:paraId="02CF31C7" w14:textId="1541900C" w:rsidR="00E91EF1" w:rsidRDefault="00E91EF1" w:rsidP="00E91EF1">
      <w:pPr>
        <w:pStyle w:val="N3References"/>
        <w:spacing w:line="240" w:lineRule="exact"/>
        <w:ind w:left="720" w:hanging="720"/>
      </w:pPr>
      <w:bookmarkStart w:id="169" w:name="_ENREF_167"/>
      <w:r>
        <w:t>167.</w:t>
      </w:r>
      <w:r>
        <w:tab/>
        <w:t xml:space="preserve">P. Bassereau, B. Sorre and A. Levy, </w:t>
      </w:r>
      <w:r w:rsidRPr="00E91EF1">
        <w:rPr>
          <w:i/>
        </w:rPr>
        <w:t>Adv</w:t>
      </w:r>
      <w:r w:rsidR="00974C44">
        <w:rPr>
          <w:i/>
        </w:rPr>
        <w:t xml:space="preserve"> C</w:t>
      </w:r>
      <w:r w:rsidRPr="00E91EF1">
        <w:rPr>
          <w:i/>
        </w:rPr>
        <w:t>olloid</w:t>
      </w:r>
      <w:r w:rsidR="00974C44">
        <w:rPr>
          <w:i/>
        </w:rPr>
        <w:t xml:space="preserve"> I</w:t>
      </w:r>
      <w:r w:rsidRPr="00E91EF1">
        <w:rPr>
          <w:i/>
        </w:rPr>
        <w:t xml:space="preserve">nterface </w:t>
      </w:r>
      <w:r w:rsidR="00974C44">
        <w:rPr>
          <w:i/>
        </w:rPr>
        <w:t>Sci</w:t>
      </w:r>
      <w:r>
        <w:t xml:space="preserve">, 2014, </w:t>
      </w:r>
      <w:r w:rsidRPr="00E91EF1">
        <w:rPr>
          <w:b/>
        </w:rPr>
        <w:t>208</w:t>
      </w:r>
      <w:r>
        <w:t>, 47.</w:t>
      </w:r>
      <w:bookmarkEnd w:id="169"/>
    </w:p>
    <w:p w14:paraId="052C561F" w14:textId="1D12620E" w:rsidR="00E91EF1" w:rsidRDefault="00E91EF1" w:rsidP="00E91EF1">
      <w:pPr>
        <w:pStyle w:val="N3References"/>
        <w:spacing w:line="240" w:lineRule="exact"/>
        <w:ind w:left="720" w:hanging="720"/>
      </w:pPr>
      <w:bookmarkStart w:id="170" w:name="_ENREF_168"/>
      <w:r>
        <w:t>168.</w:t>
      </w:r>
      <w:r>
        <w:tab/>
        <w:t xml:space="preserve">R. Dimova, </w:t>
      </w:r>
      <w:r w:rsidR="00974C44" w:rsidRPr="00E91EF1">
        <w:rPr>
          <w:i/>
        </w:rPr>
        <w:t>Adv</w:t>
      </w:r>
      <w:r w:rsidR="00974C44">
        <w:rPr>
          <w:i/>
        </w:rPr>
        <w:t xml:space="preserve"> C</w:t>
      </w:r>
      <w:r w:rsidR="00974C44" w:rsidRPr="00E91EF1">
        <w:rPr>
          <w:i/>
        </w:rPr>
        <w:t>olloid</w:t>
      </w:r>
      <w:r w:rsidR="00974C44">
        <w:rPr>
          <w:i/>
        </w:rPr>
        <w:t xml:space="preserve"> I</w:t>
      </w:r>
      <w:r w:rsidR="00974C44" w:rsidRPr="00E91EF1">
        <w:rPr>
          <w:i/>
        </w:rPr>
        <w:t xml:space="preserve">nterface </w:t>
      </w:r>
      <w:r w:rsidR="00974C44">
        <w:rPr>
          <w:i/>
        </w:rPr>
        <w:t>Sci</w:t>
      </w:r>
      <w:r>
        <w:t xml:space="preserve">, 2014, </w:t>
      </w:r>
      <w:r w:rsidRPr="00E91EF1">
        <w:rPr>
          <w:b/>
        </w:rPr>
        <w:t>208</w:t>
      </w:r>
      <w:r w:rsidR="00974C44">
        <w:t>, 225</w:t>
      </w:r>
      <w:r>
        <w:t>.</w:t>
      </w:r>
      <w:bookmarkEnd w:id="170"/>
    </w:p>
    <w:p w14:paraId="05437AB3" w14:textId="29594888" w:rsidR="00E91EF1" w:rsidRDefault="00E91EF1" w:rsidP="00E91EF1">
      <w:pPr>
        <w:pStyle w:val="N3References"/>
        <w:spacing w:line="240" w:lineRule="exact"/>
        <w:ind w:left="720" w:hanging="720"/>
      </w:pPr>
      <w:bookmarkStart w:id="171" w:name="_ENREF_169"/>
      <w:r>
        <w:t>169.</w:t>
      </w:r>
      <w:r>
        <w:tab/>
        <w:t xml:space="preserve">E. Evans, V. Heinrich, F. Ludwig and W. Rawicz, </w:t>
      </w:r>
      <w:r w:rsidRPr="00E91EF1">
        <w:rPr>
          <w:i/>
        </w:rPr>
        <w:t>Biophys J</w:t>
      </w:r>
      <w:r>
        <w:t xml:space="preserve">, 2003, </w:t>
      </w:r>
      <w:r w:rsidRPr="00E91EF1">
        <w:rPr>
          <w:b/>
        </w:rPr>
        <w:t>85</w:t>
      </w:r>
      <w:r w:rsidR="00974C44">
        <w:t>, 2342</w:t>
      </w:r>
      <w:r>
        <w:t>.</w:t>
      </w:r>
      <w:bookmarkEnd w:id="171"/>
    </w:p>
    <w:p w14:paraId="51FC010C" w14:textId="4C66B156" w:rsidR="00E91EF1" w:rsidRDefault="00E91EF1" w:rsidP="00E91EF1">
      <w:pPr>
        <w:pStyle w:val="N3References"/>
        <w:spacing w:line="240" w:lineRule="exact"/>
        <w:ind w:left="720" w:hanging="720"/>
      </w:pPr>
      <w:bookmarkStart w:id="172" w:name="_ENREF_170"/>
      <w:r>
        <w:t>170.</w:t>
      </w:r>
      <w:r>
        <w:tab/>
        <w:t xml:space="preserve">E. Evans and W. Rawicz, </w:t>
      </w:r>
      <w:r w:rsidRPr="00E91EF1">
        <w:rPr>
          <w:i/>
        </w:rPr>
        <w:t>Phys Rev Lett</w:t>
      </w:r>
      <w:r>
        <w:t xml:space="preserve">, 1990, </w:t>
      </w:r>
      <w:r w:rsidRPr="00E91EF1">
        <w:rPr>
          <w:b/>
        </w:rPr>
        <w:t>64</w:t>
      </w:r>
      <w:r w:rsidR="00974C44">
        <w:t>, 2094</w:t>
      </w:r>
      <w:r>
        <w:t>.</w:t>
      </w:r>
      <w:bookmarkEnd w:id="172"/>
    </w:p>
    <w:p w14:paraId="497EAC5A" w14:textId="54FB6C9F" w:rsidR="00E91EF1" w:rsidRDefault="00E91EF1" w:rsidP="00E91EF1">
      <w:pPr>
        <w:pStyle w:val="N3References"/>
        <w:spacing w:line="240" w:lineRule="exact"/>
        <w:ind w:left="720" w:hanging="720"/>
      </w:pPr>
      <w:bookmarkStart w:id="173" w:name="_ENREF_171"/>
      <w:r>
        <w:t>171.</w:t>
      </w:r>
      <w:r>
        <w:tab/>
        <w:t xml:space="preserve">J. F. Nagle, </w:t>
      </w:r>
      <w:r w:rsidR="00974C44">
        <w:rPr>
          <w:i/>
        </w:rPr>
        <w:t>Faraday Discus</w:t>
      </w:r>
      <w:r w:rsidRPr="00E91EF1">
        <w:rPr>
          <w:i/>
        </w:rPr>
        <w:t>s</w:t>
      </w:r>
      <w:r>
        <w:t xml:space="preserve">, 2013, </w:t>
      </w:r>
      <w:r w:rsidRPr="00E91EF1">
        <w:rPr>
          <w:b/>
        </w:rPr>
        <w:t>161</w:t>
      </w:r>
      <w:r w:rsidR="00974C44">
        <w:t>, 11</w:t>
      </w:r>
      <w:r>
        <w:t>.</w:t>
      </w:r>
      <w:bookmarkEnd w:id="173"/>
    </w:p>
    <w:p w14:paraId="7CA7200E" w14:textId="3A6E0510" w:rsidR="00E91EF1" w:rsidRDefault="00E91EF1" w:rsidP="00E91EF1">
      <w:pPr>
        <w:pStyle w:val="N3References"/>
        <w:spacing w:line="240" w:lineRule="exact"/>
        <w:ind w:left="720" w:hanging="720"/>
      </w:pPr>
      <w:bookmarkStart w:id="174" w:name="_ENREF_172"/>
      <w:r>
        <w:t>172.</w:t>
      </w:r>
      <w:r>
        <w:tab/>
        <w:t xml:space="preserve">W. Rawicz, K. C. Olbrich, T. McIntosh, D. Needham and E. Evans, </w:t>
      </w:r>
      <w:r w:rsidRPr="00E91EF1">
        <w:rPr>
          <w:i/>
        </w:rPr>
        <w:t>Biophys J</w:t>
      </w:r>
      <w:r>
        <w:t xml:space="preserve">, 2000, </w:t>
      </w:r>
      <w:r w:rsidRPr="00E91EF1">
        <w:rPr>
          <w:b/>
        </w:rPr>
        <w:t>79</w:t>
      </w:r>
      <w:r>
        <w:t>, 328</w:t>
      </w:r>
      <w:bookmarkEnd w:id="174"/>
      <w:r w:rsidR="00974C44">
        <w:t>.</w:t>
      </w:r>
    </w:p>
    <w:p w14:paraId="505B6F75" w14:textId="0F5BA956" w:rsidR="00E91EF1" w:rsidRDefault="00E91EF1" w:rsidP="00E91EF1">
      <w:pPr>
        <w:pStyle w:val="N3References"/>
        <w:spacing w:line="240" w:lineRule="exact"/>
        <w:ind w:left="720" w:hanging="720"/>
      </w:pPr>
      <w:bookmarkStart w:id="175" w:name="_ENREF_173"/>
      <w:r>
        <w:t>173.</w:t>
      </w:r>
      <w:r>
        <w:tab/>
        <w:t xml:space="preserve">F. Brochard, P. G. Degennes and P. Pfeuty, </w:t>
      </w:r>
      <w:r w:rsidR="00974C44" w:rsidRPr="00E91EF1">
        <w:rPr>
          <w:i/>
        </w:rPr>
        <w:t>J</w:t>
      </w:r>
      <w:r w:rsidR="00974C44">
        <w:rPr>
          <w:i/>
        </w:rPr>
        <w:t xml:space="preserve"> Phys-Paris</w:t>
      </w:r>
      <w:r>
        <w:t xml:space="preserve">, 1976, </w:t>
      </w:r>
      <w:r w:rsidRPr="00E91EF1">
        <w:rPr>
          <w:b/>
        </w:rPr>
        <w:t>37</w:t>
      </w:r>
      <w:r w:rsidR="00974C44">
        <w:t>, 1099</w:t>
      </w:r>
      <w:r>
        <w:t>.</w:t>
      </w:r>
      <w:bookmarkEnd w:id="175"/>
    </w:p>
    <w:p w14:paraId="6307D025" w14:textId="12DEC339" w:rsidR="00E91EF1" w:rsidRDefault="00E91EF1" w:rsidP="00E91EF1">
      <w:pPr>
        <w:pStyle w:val="N3References"/>
        <w:spacing w:line="240" w:lineRule="exact"/>
        <w:ind w:left="720" w:hanging="720"/>
      </w:pPr>
      <w:bookmarkStart w:id="176" w:name="_ENREF_174"/>
      <w:r>
        <w:t>174.</w:t>
      </w:r>
      <w:r>
        <w:tab/>
        <w:t xml:space="preserve">F. Brochard and J. F. Lennon, </w:t>
      </w:r>
      <w:r w:rsidR="00974C44" w:rsidRPr="00E91EF1">
        <w:rPr>
          <w:i/>
        </w:rPr>
        <w:t>J</w:t>
      </w:r>
      <w:r w:rsidR="00974C44">
        <w:rPr>
          <w:i/>
        </w:rPr>
        <w:t xml:space="preserve"> Phys-Paris</w:t>
      </w:r>
      <w:r>
        <w:t xml:space="preserve">, 1975, </w:t>
      </w:r>
      <w:r w:rsidRPr="00E91EF1">
        <w:rPr>
          <w:b/>
        </w:rPr>
        <w:t>36</w:t>
      </w:r>
      <w:r w:rsidR="00974C44">
        <w:t>, 1035</w:t>
      </w:r>
      <w:r>
        <w:t>.</w:t>
      </w:r>
      <w:bookmarkEnd w:id="176"/>
    </w:p>
    <w:p w14:paraId="64B6114E" w14:textId="76BFA615" w:rsidR="00E91EF1" w:rsidRDefault="00E91EF1" w:rsidP="00E91EF1">
      <w:pPr>
        <w:pStyle w:val="N3References"/>
        <w:spacing w:line="240" w:lineRule="exact"/>
        <w:ind w:left="720" w:hanging="720"/>
      </w:pPr>
      <w:bookmarkStart w:id="177" w:name="_ENREF_175"/>
      <w:r>
        <w:t>175.</w:t>
      </w:r>
      <w:r>
        <w:tab/>
        <w:t xml:space="preserve">J. F. Faucon, M. D. Mitov, P. Meleard, I. Bivas and P. Bothorel, </w:t>
      </w:r>
      <w:r w:rsidRPr="00E91EF1">
        <w:rPr>
          <w:i/>
        </w:rPr>
        <w:t>J</w:t>
      </w:r>
      <w:r w:rsidR="00974C44">
        <w:rPr>
          <w:i/>
        </w:rPr>
        <w:t xml:space="preserve"> Phys-Paris</w:t>
      </w:r>
      <w:r>
        <w:t xml:space="preserve">, 1989, </w:t>
      </w:r>
      <w:r w:rsidRPr="00E91EF1">
        <w:rPr>
          <w:b/>
        </w:rPr>
        <w:t>50</w:t>
      </w:r>
      <w:r>
        <w:t>, 2389</w:t>
      </w:r>
      <w:bookmarkEnd w:id="177"/>
      <w:r w:rsidR="00974C44">
        <w:t>.</w:t>
      </w:r>
    </w:p>
    <w:p w14:paraId="48C293ED" w14:textId="7F87BCE6" w:rsidR="00E91EF1" w:rsidRDefault="00E91EF1" w:rsidP="00E91EF1">
      <w:pPr>
        <w:pStyle w:val="N3References"/>
        <w:spacing w:line="240" w:lineRule="exact"/>
        <w:ind w:left="720" w:hanging="720"/>
      </w:pPr>
      <w:bookmarkStart w:id="178" w:name="_ENREF_176"/>
      <w:r>
        <w:t>176.</w:t>
      </w:r>
      <w:r>
        <w:tab/>
        <w:t xml:space="preserve">J. Henriksen, A. C. Rowat and J. H. Ipsen, </w:t>
      </w:r>
      <w:r w:rsidRPr="00E91EF1">
        <w:rPr>
          <w:i/>
        </w:rPr>
        <w:t>Eur</w:t>
      </w:r>
      <w:r w:rsidR="00974C44">
        <w:rPr>
          <w:i/>
        </w:rPr>
        <w:t xml:space="preserve"> Biophys </w:t>
      </w:r>
      <w:r w:rsidRPr="00E91EF1">
        <w:rPr>
          <w:i/>
        </w:rPr>
        <w:t>J</w:t>
      </w:r>
      <w:r>
        <w:t xml:space="preserve">, 2004, </w:t>
      </w:r>
      <w:r w:rsidRPr="00E91EF1">
        <w:rPr>
          <w:b/>
        </w:rPr>
        <w:t>33</w:t>
      </w:r>
      <w:r>
        <w:t>, 732.</w:t>
      </w:r>
      <w:bookmarkEnd w:id="178"/>
    </w:p>
    <w:p w14:paraId="39C558C7" w14:textId="28595EE6" w:rsidR="00E91EF1" w:rsidRDefault="00E91EF1" w:rsidP="00E91EF1">
      <w:pPr>
        <w:pStyle w:val="N3References"/>
        <w:spacing w:line="240" w:lineRule="exact"/>
        <w:ind w:left="720" w:hanging="720"/>
      </w:pPr>
      <w:bookmarkStart w:id="179" w:name="_ENREF_177"/>
      <w:r>
        <w:t>177.</w:t>
      </w:r>
      <w:r>
        <w:tab/>
        <w:t xml:space="preserve">J. R. Henriksen and J. H. Ipsen, </w:t>
      </w:r>
      <w:r w:rsidR="00974C44">
        <w:rPr>
          <w:i/>
        </w:rPr>
        <w:t>Eur Phys J E</w:t>
      </w:r>
      <w:r>
        <w:t xml:space="preserve">, 2004, </w:t>
      </w:r>
      <w:r w:rsidRPr="00E91EF1">
        <w:rPr>
          <w:b/>
        </w:rPr>
        <w:t>14</w:t>
      </w:r>
      <w:r>
        <w:t>, 149.</w:t>
      </w:r>
      <w:bookmarkEnd w:id="179"/>
    </w:p>
    <w:p w14:paraId="06211139" w14:textId="57C56DA7" w:rsidR="00E91EF1" w:rsidRDefault="00E91EF1" w:rsidP="00E91EF1">
      <w:pPr>
        <w:pStyle w:val="N3References"/>
        <w:spacing w:line="240" w:lineRule="exact"/>
        <w:ind w:left="720" w:hanging="720"/>
      </w:pPr>
      <w:bookmarkStart w:id="180" w:name="_ENREF_178"/>
      <w:r>
        <w:t>178.</w:t>
      </w:r>
      <w:r>
        <w:tab/>
        <w:t xml:space="preserve">M. B. Schneider, J. T. Jenkins and W. W. Webb, </w:t>
      </w:r>
      <w:r w:rsidRPr="00E91EF1">
        <w:rPr>
          <w:i/>
        </w:rPr>
        <w:t>Biophys J</w:t>
      </w:r>
      <w:r>
        <w:t xml:space="preserve">, 1984, </w:t>
      </w:r>
      <w:r w:rsidRPr="00E91EF1">
        <w:rPr>
          <w:b/>
        </w:rPr>
        <w:t>45</w:t>
      </w:r>
      <w:r w:rsidR="00974C44">
        <w:t>, 891</w:t>
      </w:r>
      <w:r>
        <w:t>.</w:t>
      </w:r>
      <w:bookmarkEnd w:id="180"/>
    </w:p>
    <w:p w14:paraId="038B0458" w14:textId="4CE32FFF" w:rsidR="00E91EF1" w:rsidRDefault="00E91EF1" w:rsidP="00E91EF1">
      <w:pPr>
        <w:pStyle w:val="N3References"/>
        <w:spacing w:line="240" w:lineRule="exact"/>
        <w:ind w:left="720" w:hanging="720"/>
      </w:pPr>
      <w:bookmarkStart w:id="181" w:name="_ENREF_179"/>
      <w:r>
        <w:t>179.</w:t>
      </w:r>
      <w:r>
        <w:tab/>
        <w:t xml:space="preserve">Y. Liu and J. F. Nagle, </w:t>
      </w:r>
      <w:r w:rsidR="00974C44">
        <w:rPr>
          <w:i/>
        </w:rPr>
        <w:t>Phys Rev E</w:t>
      </w:r>
      <w:r>
        <w:t xml:space="preserve">, 2004, </w:t>
      </w:r>
      <w:r w:rsidRPr="00E91EF1">
        <w:rPr>
          <w:b/>
        </w:rPr>
        <w:t>69</w:t>
      </w:r>
      <w:r>
        <w:t>, 040901.</w:t>
      </w:r>
      <w:bookmarkEnd w:id="181"/>
    </w:p>
    <w:p w14:paraId="40E1FEDB" w14:textId="77777777" w:rsidR="00E91EF1" w:rsidRDefault="00E91EF1" w:rsidP="00E91EF1">
      <w:pPr>
        <w:pStyle w:val="N3References"/>
        <w:spacing w:line="240" w:lineRule="exact"/>
        <w:ind w:left="720" w:hanging="720"/>
      </w:pPr>
      <w:bookmarkStart w:id="182" w:name="_ENREF_180"/>
      <w:r>
        <w:t>180.</w:t>
      </w:r>
      <w:r>
        <w:tab/>
        <w:t xml:space="preserve">J. Pan, T. T. Mills, S. Tristram-Nagle and J. F. Nagle, </w:t>
      </w:r>
      <w:r w:rsidRPr="00E91EF1">
        <w:rPr>
          <w:i/>
        </w:rPr>
        <w:t>Phys Rev Lett</w:t>
      </w:r>
      <w:r>
        <w:t xml:space="preserve">, 2008, </w:t>
      </w:r>
      <w:r w:rsidRPr="00E91EF1">
        <w:rPr>
          <w:b/>
        </w:rPr>
        <w:t>100</w:t>
      </w:r>
      <w:r>
        <w:t>, 198103.</w:t>
      </w:r>
      <w:bookmarkEnd w:id="182"/>
    </w:p>
    <w:p w14:paraId="10788BCC" w14:textId="0F7FAD38" w:rsidR="00E91EF1" w:rsidRDefault="00E91EF1" w:rsidP="00E91EF1">
      <w:pPr>
        <w:pStyle w:val="N3References"/>
        <w:spacing w:line="240" w:lineRule="exact"/>
        <w:ind w:left="720" w:hanging="720"/>
      </w:pPr>
      <w:bookmarkStart w:id="183" w:name="_ENREF_181"/>
      <w:r>
        <w:t>181.</w:t>
      </w:r>
      <w:r>
        <w:tab/>
        <w:t xml:space="preserve">J. Pan, S. Tristram-Nagle, N. Kucerka and J. F. Nagle, </w:t>
      </w:r>
      <w:r w:rsidRPr="00E91EF1">
        <w:rPr>
          <w:i/>
        </w:rPr>
        <w:t>Biophys J</w:t>
      </w:r>
      <w:r>
        <w:t xml:space="preserve">, 2008, </w:t>
      </w:r>
      <w:r w:rsidRPr="00E91EF1">
        <w:rPr>
          <w:b/>
        </w:rPr>
        <w:t>94</w:t>
      </w:r>
      <w:r>
        <w:t>, 117</w:t>
      </w:r>
      <w:bookmarkEnd w:id="183"/>
      <w:r w:rsidR="00974C44">
        <w:t>.</w:t>
      </w:r>
    </w:p>
    <w:p w14:paraId="07214E65" w14:textId="0FCA324B" w:rsidR="00E91EF1" w:rsidRDefault="00E91EF1" w:rsidP="00E91EF1">
      <w:pPr>
        <w:pStyle w:val="N3References"/>
        <w:spacing w:line="240" w:lineRule="exact"/>
        <w:ind w:left="720" w:hanging="720"/>
      </w:pPr>
      <w:bookmarkStart w:id="184" w:name="_ENREF_182"/>
      <w:r>
        <w:t>182.</w:t>
      </w:r>
      <w:r>
        <w:tab/>
        <w:t xml:space="preserve">T. Baumgart, B. R. Capraro, C. Zhu and S. L. Das, </w:t>
      </w:r>
      <w:r w:rsidRPr="00E91EF1">
        <w:rPr>
          <w:i/>
        </w:rPr>
        <w:t>Annu</w:t>
      </w:r>
      <w:r w:rsidR="00974C44">
        <w:rPr>
          <w:i/>
        </w:rPr>
        <w:t xml:space="preserve"> Rev Phys Chem</w:t>
      </w:r>
      <w:r>
        <w:t xml:space="preserve">, 2011, </w:t>
      </w:r>
      <w:r w:rsidRPr="00E91EF1">
        <w:rPr>
          <w:b/>
        </w:rPr>
        <w:t>62</w:t>
      </w:r>
      <w:r w:rsidR="00974C44">
        <w:t>, 483</w:t>
      </w:r>
      <w:r>
        <w:t>.</w:t>
      </w:r>
      <w:bookmarkEnd w:id="184"/>
    </w:p>
    <w:p w14:paraId="2BF79C92" w14:textId="138B01B9" w:rsidR="00E91EF1" w:rsidRDefault="00E91EF1" w:rsidP="00E91EF1">
      <w:pPr>
        <w:pStyle w:val="N3References"/>
        <w:spacing w:line="240" w:lineRule="exact"/>
        <w:ind w:left="720" w:hanging="720"/>
      </w:pPr>
      <w:bookmarkStart w:id="185" w:name="_ENREF_183"/>
      <w:r>
        <w:t>183.</w:t>
      </w:r>
      <w:r>
        <w:tab/>
        <w:t xml:space="preserve">D. Cuvelier, I. Derenyi, P. Bassereau and P. Nassoy, </w:t>
      </w:r>
      <w:r w:rsidRPr="00E91EF1">
        <w:rPr>
          <w:i/>
        </w:rPr>
        <w:t>Biophys J</w:t>
      </w:r>
      <w:r>
        <w:t xml:space="preserve">, 2005, </w:t>
      </w:r>
      <w:r w:rsidRPr="00E91EF1">
        <w:rPr>
          <w:b/>
        </w:rPr>
        <w:t>88</w:t>
      </w:r>
      <w:r w:rsidR="00974C44">
        <w:t>, 2714</w:t>
      </w:r>
      <w:r>
        <w:t>.</w:t>
      </w:r>
      <w:bookmarkEnd w:id="185"/>
    </w:p>
    <w:p w14:paraId="546569C6" w14:textId="192D7109" w:rsidR="00E91EF1" w:rsidRDefault="00E91EF1" w:rsidP="00E91EF1">
      <w:pPr>
        <w:pStyle w:val="N3References"/>
        <w:spacing w:line="240" w:lineRule="exact"/>
        <w:ind w:left="720" w:hanging="720"/>
      </w:pPr>
      <w:bookmarkStart w:id="186" w:name="_ENREF_184"/>
      <w:r>
        <w:t>184.</w:t>
      </w:r>
      <w:r>
        <w:tab/>
        <w:t xml:space="preserve">M. Heinrich, A. Tian, C. Esposito and T. Baumgart, </w:t>
      </w:r>
      <w:r w:rsidRPr="00E91EF1">
        <w:rPr>
          <w:i/>
        </w:rPr>
        <w:t>P</w:t>
      </w:r>
      <w:r w:rsidR="00974C44">
        <w:rPr>
          <w:i/>
        </w:rPr>
        <w:t>roc</w:t>
      </w:r>
      <w:r w:rsidRPr="00E91EF1">
        <w:rPr>
          <w:i/>
        </w:rPr>
        <w:t xml:space="preserve"> Natl Acad Sci USA</w:t>
      </w:r>
      <w:r>
        <w:t xml:space="preserve">, 2010, </w:t>
      </w:r>
      <w:r w:rsidRPr="00E91EF1">
        <w:rPr>
          <w:b/>
        </w:rPr>
        <w:t>107</w:t>
      </w:r>
      <w:r>
        <w:t>, 7208</w:t>
      </w:r>
      <w:bookmarkEnd w:id="186"/>
      <w:r w:rsidR="00974C44">
        <w:t>.</w:t>
      </w:r>
    </w:p>
    <w:p w14:paraId="43E38934" w14:textId="191744E2" w:rsidR="00E91EF1" w:rsidRDefault="00E91EF1" w:rsidP="00E91EF1">
      <w:pPr>
        <w:pStyle w:val="N3References"/>
        <w:spacing w:line="240" w:lineRule="exact"/>
        <w:ind w:left="720" w:hanging="720"/>
      </w:pPr>
      <w:bookmarkStart w:id="187" w:name="_ENREF_185"/>
      <w:r>
        <w:t>185.</w:t>
      </w:r>
      <w:r>
        <w:tab/>
        <w:t xml:space="preserve">M. Hamm and M. M. Kozlov, </w:t>
      </w:r>
      <w:r w:rsidR="00974C44">
        <w:rPr>
          <w:i/>
        </w:rPr>
        <w:t>Eur Phys J B</w:t>
      </w:r>
      <w:r>
        <w:t xml:space="preserve">, 1998, </w:t>
      </w:r>
      <w:r w:rsidRPr="00E91EF1">
        <w:rPr>
          <w:b/>
        </w:rPr>
        <w:t>6</w:t>
      </w:r>
      <w:r w:rsidR="00974C44">
        <w:t>, 519</w:t>
      </w:r>
      <w:r>
        <w:t>.</w:t>
      </w:r>
      <w:bookmarkEnd w:id="187"/>
    </w:p>
    <w:p w14:paraId="2BE44E49" w14:textId="72561E57" w:rsidR="00E91EF1" w:rsidRDefault="00E91EF1" w:rsidP="00E91EF1">
      <w:pPr>
        <w:pStyle w:val="N3References"/>
        <w:spacing w:line="240" w:lineRule="exact"/>
        <w:ind w:left="720" w:hanging="720"/>
      </w:pPr>
      <w:bookmarkStart w:id="188" w:name="_ENREF_186"/>
      <w:r>
        <w:t>186.</w:t>
      </w:r>
      <w:r>
        <w:tab/>
        <w:t xml:space="preserve">M. Hamm and M. M. Kozlov, </w:t>
      </w:r>
      <w:r w:rsidRPr="00E91EF1">
        <w:rPr>
          <w:i/>
        </w:rPr>
        <w:t>E</w:t>
      </w:r>
      <w:r w:rsidR="00974C44" w:rsidRPr="00974C44">
        <w:rPr>
          <w:i/>
        </w:rPr>
        <w:t xml:space="preserve"> </w:t>
      </w:r>
      <w:r w:rsidR="00974C44">
        <w:rPr>
          <w:i/>
        </w:rPr>
        <w:t>Eur Phys J</w:t>
      </w:r>
      <w:r w:rsidRPr="00E91EF1">
        <w:rPr>
          <w:i/>
        </w:rPr>
        <w:t xml:space="preserve"> E</w:t>
      </w:r>
      <w:r>
        <w:t xml:space="preserve">, 2000, </w:t>
      </w:r>
      <w:r w:rsidRPr="00E91EF1">
        <w:rPr>
          <w:b/>
        </w:rPr>
        <w:t>3</w:t>
      </w:r>
      <w:r>
        <w:t>, 323.</w:t>
      </w:r>
      <w:bookmarkEnd w:id="188"/>
    </w:p>
    <w:p w14:paraId="30C8E424" w14:textId="0A9E4243" w:rsidR="00E91EF1" w:rsidRDefault="00E91EF1" w:rsidP="00E91EF1">
      <w:pPr>
        <w:pStyle w:val="N3References"/>
        <w:spacing w:line="240" w:lineRule="exact"/>
        <w:ind w:left="720" w:hanging="720"/>
      </w:pPr>
      <w:bookmarkStart w:id="189" w:name="_ENREF_187"/>
      <w:r>
        <w:t>187.</w:t>
      </w:r>
      <w:r>
        <w:tab/>
        <w:t xml:space="preserve">E. R. May, D. I. Kopelevich and A. Narang, </w:t>
      </w:r>
      <w:r w:rsidRPr="00E91EF1">
        <w:rPr>
          <w:i/>
        </w:rPr>
        <w:t>Biophys J</w:t>
      </w:r>
      <w:r>
        <w:t xml:space="preserve">, 2008, </w:t>
      </w:r>
      <w:r w:rsidRPr="00E91EF1">
        <w:rPr>
          <w:b/>
        </w:rPr>
        <w:t>94</w:t>
      </w:r>
      <w:r>
        <w:t>, 878.</w:t>
      </w:r>
      <w:bookmarkEnd w:id="189"/>
    </w:p>
    <w:p w14:paraId="17EB6FC8" w14:textId="3F950649" w:rsidR="00E91EF1" w:rsidRDefault="00E91EF1" w:rsidP="00E91EF1">
      <w:pPr>
        <w:pStyle w:val="N3References"/>
        <w:spacing w:line="240" w:lineRule="exact"/>
        <w:ind w:left="720" w:hanging="720"/>
      </w:pPr>
      <w:bookmarkStart w:id="190" w:name="_ENREF_188"/>
      <w:r>
        <w:t>188.</w:t>
      </w:r>
      <w:r>
        <w:tab/>
        <w:t xml:space="preserve">E. R. May, A. Narang and D. I. Kopelevich, </w:t>
      </w:r>
      <w:r w:rsidRPr="00E91EF1">
        <w:rPr>
          <w:i/>
        </w:rPr>
        <w:t>Phys Rev E</w:t>
      </w:r>
      <w:r>
        <w:t xml:space="preserve">, 2007, </w:t>
      </w:r>
      <w:r w:rsidRPr="00E91EF1">
        <w:rPr>
          <w:b/>
        </w:rPr>
        <w:t>76</w:t>
      </w:r>
      <w:r>
        <w:t>, 021913.</w:t>
      </w:r>
      <w:bookmarkEnd w:id="190"/>
    </w:p>
    <w:p w14:paraId="3AF5955B" w14:textId="25C0B0F4" w:rsidR="00E91EF1" w:rsidRDefault="00E91EF1" w:rsidP="00E91EF1">
      <w:pPr>
        <w:pStyle w:val="N3References"/>
        <w:spacing w:line="240" w:lineRule="exact"/>
        <w:ind w:left="720" w:hanging="720"/>
      </w:pPr>
      <w:bookmarkStart w:id="191" w:name="_ENREF_189"/>
      <w:r>
        <w:t>189.</w:t>
      </w:r>
      <w:r>
        <w:tab/>
        <w:t xml:space="preserve">M. C. Watson and F. L. Brown, </w:t>
      </w:r>
      <w:r w:rsidRPr="00E91EF1">
        <w:rPr>
          <w:i/>
        </w:rPr>
        <w:t>Biophys J</w:t>
      </w:r>
      <w:r>
        <w:t xml:space="preserve">, 2010, </w:t>
      </w:r>
      <w:r w:rsidRPr="00E91EF1">
        <w:rPr>
          <w:b/>
        </w:rPr>
        <w:t>98</w:t>
      </w:r>
      <w:r>
        <w:t>, L9.</w:t>
      </w:r>
      <w:bookmarkEnd w:id="191"/>
    </w:p>
    <w:p w14:paraId="28EF1C5F" w14:textId="77777777" w:rsidR="00E91EF1" w:rsidRDefault="00E91EF1" w:rsidP="00E91EF1">
      <w:pPr>
        <w:pStyle w:val="N3References"/>
        <w:spacing w:line="240" w:lineRule="exact"/>
        <w:ind w:left="720" w:hanging="720"/>
      </w:pPr>
      <w:bookmarkStart w:id="192" w:name="_ENREF_190"/>
      <w:r>
        <w:t>190.</w:t>
      </w:r>
      <w:r>
        <w:tab/>
        <w:t xml:space="preserve">M. C. Watson, A. Morriss-Andrews, P. M. Welch and F. L. Brown, </w:t>
      </w:r>
      <w:r w:rsidRPr="00E91EF1">
        <w:rPr>
          <w:i/>
        </w:rPr>
        <w:t>J Chem Phys</w:t>
      </w:r>
      <w:r>
        <w:t xml:space="preserve">, 2013, </w:t>
      </w:r>
      <w:r w:rsidRPr="00E91EF1">
        <w:rPr>
          <w:b/>
        </w:rPr>
        <w:t>139</w:t>
      </w:r>
      <w:r>
        <w:t>, 084706.</w:t>
      </w:r>
      <w:bookmarkEnd w:id="192"/>
    </w:p>
    <w:p w14:paraId="0C3058E0" w14:textId="77777777" w:rsidR="00E91EF1" w:rsidRDefault="00E91EF1" w:rsidP="00E91EF1">
      <w:pPr>
        <w:pStyle w:val="N3References"/>
        <w:spacing w:line="240" w:lineRule="exact"/>
        <w:ind w:left="720" w:hanging="720"/>
      </w:pPr>
      <w:bookmarkStart w:id="193" w:name="_ENREF_191"/>
      <w:r>
        <w:t>191.</w:t>
      </w:r>
      <w:r>
        <w:tab/>
        <w:t xml:space="preserve">M. C. Watson, E. S. Penev, P. M. Welch and F. L. Brown, </w:t>
      </w:r>
      <w:r w:rsidRPr="00E91EF1">
        <w:rPr>
          <w:i/>
        </w:rPr>
        <w:t>J Chem Phys</w:t>
      </w:r>
      <w:r>
        <w:t xml:space="preserve">, 2011, </w:t>
      </w:r>
      <w:r w:rsidRPr="00E91EF1">
        <w:rPr>
          <w:b/>
        </w:rPr>
        <w:t>135</w:t>
      </w:r>
      <w:r>
        <w:t>, 244701.</w:t>
      </w:r>
      <w:bookmarkEnd w:id="193"/>
    </w:p>
    <w:p w14:paraId="4562D8F6" w14:textId="77777777" w:rsidR="00E91EF1" w:rsidRDefault="00E91EF1" w:rsidP="00E91EF1">
      <w:pPr>
        <w:pStyle w:val="N3References"/>
        <w:spacing w:line="240" w:lineRule="exact"/>
        <w:ind w:left="720" w:hanging="720"/>
      </w:pPr>
      <w:bookmarkStart w:id="194" w:name="_ENREF_192"/>
      <w:r>
        <w:t>192.</w:t>
      </w:r>
      <w:r>
        <w:tab/>
        <w:t xml:space="preserve">F. Campelo and M. M. Kozlov, </w:t>
      </w:r>
      <w:r w:rsidRPr="00E91EF1">
        <w:rPr>
          <w:i/>
        </w:rPr>
        <w:t>Plos Comput Biol</w:t>
      </w:r>
      <w:r>
        <w:t xml:space="preserve">, 2014, </w:t>
      </w:r>
      <w:r w:rsidRPr="00E91EF1">
        <w:rPr>
          <w:b/>
        </w:rPr>
        <w:t>10</w:t>
      </w:r>
      <w:r>
        <w:t>, e1003556.</w:t>
      </w:r>
      <w:bookmarkEnd w:id="194"/>
    </w:p>
    <w:p w14:paraId="781744CC" w14:textId="77777777" w:rsidR="00E91EF1" w:rsidRDefault="00E91EF1" w:rsidP="00E91EF1">
      <w:pPr>
        <w:pStyle w:val="N3References"/>
        <w:spacing w:line="240" w:lineRule="exact"/>
        <w:ind w:left="720" w:hanging="720"/>
      </w:pPr>
      <w:bookmarkStart w:id="195" w:name="_ENREF_193"/>
      <w:r>
        <w:t>193.</w:t>
      </w:r>
      <w:r>
        <w:tab/>
        <w:t xml:space="preserve">I. R. Cooke and M. Deserno, </w:t>
      </w:r>
      <w:r w:rsidRPr="00E91EF1">
        <w:rPr>
          <w:i/>
        </w:rPr>
        <w:t>Biophys J</w:t>
      </w:r>
      <w:r>
        <w:t xml:space="preserve">, 2006, </w:t>
      </w:r>
      <w:r w:rsidRPr="00E91EF1">
        <w:rPr>
          <w:b/>
        </w:rPr>
        <w:t>91</w:t>
      </w:r>
      <w:r>
        <w:t>, 487-495.</w:t>
      </w:r>
      <w:bookmarkEnd w:id="195"/>
    </w:p>
    <w:p w14:paraId="64EBB64B" w14:textId="20961890" w:rsidR="00E91EF1" w:rsidRDefault="00E91EF1" w:rsidP="00E91EF1">
      <w:pPr>
        <w:pStyle w:val="N3References"/>
        <w:spacing w:line="240" w:lineRule="exact"/>
        <w:ind w:left="720" w:hanging="720"/>
      </w:pPr>
      <w:bookmarkStart w:id="196" w:name="_ENREF_194"/>
      <w:r>
        <w:t>194.</w:t>
      </w:r>
      <w:r>
        <w:tab/>
        <w:t xml:space="preserve">J. N. Israelachvili, D. J. Mitchell and B. W. Ninham, </w:t>
      </w:r>
      <w:r w:rsidRPr="00E91EF1">
        <w:rPr>
          <w:i/>
        </w:rPr>
        <w:t>J</w:t>
      </w:r>
      <w:r w:rsidR="00974C44">
        <w:rPr>
          <w:i/>
        </w:rPr>
        <w:t xml:space="preserve"> Chem Soc-Faraday Transact, </w:t>
      </w:r>
      <w:r>
        <w:t xml:space="preserve">1976, </w:t>
      </w:r>
      <w:r w:rsidRPr="00E91EF1">
        <w:rPr>
          <w:b/>
        </w:rPr>
        <w:t>72</w:t>
      </w:r>
      <w:r>
        <w:t>, 1525.</w:t>
      </w:r>
      <w:bookmarkEnd w:id="196"/>
    </w:p>
    <w:p w14:paraId="14708A3C" w14:textId="5DF594CF" w:rsidR="00E91EF1" w:rsidRDefault="00E91EF1" w:rsidP="00E91EF1">
      <w:pPr>
        <w:pStyle w:val="N3References"/>
        <w:spacing w:line="240" w:lineRule="exact"/>
        <w:ind w:left="720" w:hanging="720"/>
      </w:pPr>
      <w:bookmarkStart w:id="197" w:name="_ENREF_195"/>
      <w:r>
        <w:t>195.</w:t>
      </w:r>
      <w:r>
        <w:tab/>
        <w:t xml:space="preserve">S. May, Y. Bohbot and A. BenShaul, </w:t>
      </w:r>
      <w:r w:rsidRPr="00E91EF1">
        <w:rPr>
          <w:i/>
        </w:rPr>
        <w:t>J Phys Chem B</w:t>
      </w:r>
      <w:r>
        <w:t xml:space="preserve">, 1997, </w:t>
      </w:r>
      <w:r w:rsidRPr="00E91EF1">
        <w:rPr>
          <w:b/>
        </w:rPr>
        <w:t>101</w:t>
      </w:r>
      <w:r>
        <w:t>, 8648.</w:t>
      </w:r>
      <w:bookmarkEnd w:id="197"/>
    </w:p>
    <w:p w14:paraId="4293F511" w14:textId="4B506024" w:rsidR="00E91EF1" w:rsidRDefault="00E91EF1" w:rsidP="00E91EF1">
      <w:pPr>
        <w:pStyle w:val="N3References"/>
        <w:spacing w:line="240" w:lineRule="exact"/>
        <w:ind w:left="720" w:hanging="720"/>
      </w:pPr>
      <w:bookmarkStart w:id="198" w:name="_ENREF_196"/>
      <w:r>
        <w:t>196.</w:t>
      </w:r>
      <w:r>
        <w:tab/>
        <w:t xml:space="preserve">F. Campelo, H. T. McMahon and M. M. Kozlov, </w:t>
      </w:r>
      <w:r w:rsidRPr="00E91EF1">
        <w:rPr>
          <w:i/>
        </w:rPr>
        <w:t>Biophys J</w:t>
      </w:r>
      <w:r>
        <w:t xml:space="preserve">, 2008, </w:t>
      </w:r>
      <w:r w:rsidRPr="00E91EF1">
        <w:rPr>
          <w:b/>
        </w:rPr>
        <w:t>95</w:t>
      </w:r>
      <w:r>
        <w:t>,</w:t>
      </w:r>
      <w:r w:rsidR="00974C44">
        <w:t xml:space="preserve"> 2325</w:t>
      </w:r>
      <w:r>
        <w:t>.</w:t>
      </w:r>
      <w:bookmarkEnd w:id="198"/>
    </w:p>
    <w:p w14:paraId="65ABAFCC" w14:textId="250513F2" w:rsidR="00E91EF1" w:rsidRDefault="00E91EF1" w:rsidP="00E91EF1">
      <w:pPr>
        <w:pStyle w:val="N3References"/>
        <w:spacing w:line="240" w:lineRule="exact"/>
        <w:ind w:left="720" w:hanging="720"/>
      </w:pPr>
      <w:bookmarkStart w:id="199" w:name="_ENREF_197"/>
      <w:r>
        <w:t>197.</w:t>
      </w:r>
      <w:r>
        <w:tab/>
        <w:t xml:space="preserve">M. M. Kozlov, F. Campelo, N. Liska, L. V. Chernomordik, S. J. Marrink and H. T. McMahon, </w:t>
      </w:r>
      <w:r w:rsidRPr="00E91EF1">
        <w:rPr>
          <w:i/>
        </w:rPr>
        <w:t>Curr Opin Cell Biol</w:t>
      </w:r>
      <w:r>
        <w:t xml:space="preserve">, 2014, </w:t>
      </w:r>
      <w:r w:rsidRPr="00E91EF1">
        <w:rPr>
          <w:b/>
        </w:rPr>
        <w:t>29</w:t>
      </w:r>
      <w:r>
        <w:t>, 53.</w:t>
      </w:r>
      <w:bookmarkEnd w:id="199"/>
    </w:p>
    <w:p w14:paraId="12CF8B52" w14:textId="3E0B2E92" w:rsidR="00E91EF1" w:rsidRDefault="00E91EF1" w:rsidP="00E91EF1">
      <w:pPr>
        <w:pStyle w:val="N3References"/>
        <w:spacing w:line="240" w:lineRule="exact"/>
        <w:ind w:left="720" w:hanging="720"/>
      </w:pPr>
      <w:bookmarkStart w:id="200" w:name="_ENREF_198"/>
      <w:r>
        <w:t>198.</w:t>
      </w:r>
      <w:r>
        <w:tab/>
        <w:t xml:space="preserve">F. Campelo, C. Arnarez, S. J. Marrink and M. M. Kozlov, </w:t>
      </w:r>
      <w:r w:rsidRPr="00E91EF1">
        <w:rPr>
          <w:i/>
        </w:rPr>
        <w:t>Adv Colloid Interface Sci</w:t>
      </w:r>
      <w:r>
        <w:t xml:space="preserve">, 2014, </w:t>
      </w:r>
      <w:r w:rsidRPr="00E91EF1">
        <w:rPr>
          <w:b/>
        </w:rPr>
        <w:t>208</w:t>
      </w:r>
      <w:r>
        <w:t>, 25.</w:t>
      </w:r>
      <w:bookmarkEnd w:id="200"/>
    </w:p>
    <w:p w14:paraId="5D62E1D4" w14:textId="77777777" w:rsidR="00E91EF1" w:rsidRDefault="00E91EF1" w:rsidP="00E91EF1">
      <w:pPr>
        <w:pStyle w:val="N3References"/>
        <w:spacing w:line="240" w:lineRule="exact"/>
        <w:ind w:left="720" w:hanging="720"/>
      </w:pPr>
      <w:bookmarkStart w:id="201" w:name="_ENREF_199"/>
      <w:r>
        <w:t>199.</w:t>
      </w:r>
      <w:r>
        <w:tab/>
        <w:t xml:space="preserve">I. R. Cooke and M. Deserno, </w:t>
      </w:r>
      <w:r w:rsidRPr="00E91EF1">
        <w:rPr>
          <w:i/>
        </w:rPr>
        <w:t>J Chem Phys</w:t>
      </w:r>
      <w:r>
        <w:t xml:space="preserve">, 2005, </w:t>
      </w:r>
      <w:r w:rsidRPr="00E91EF1">
        <w:rPr>
          <w:b/>
        </w:rPr>
        <w:t>123</w:t>
      </w:r>
      <w:r>
        <w:t>, 224710.</w:t>
      </w:r>
      <w:bookmarkEnd w:id="201"/>
    </w:p>
    <w:p w14:paraId="494AB901" w14:textId="1F3F8680" w:rsidR="00E91EF1" w:rsidRDefault="00E91EF1" w:rsidP="00E91EF1">
      <w:pPr>
        <w:pStyle w:val="N3References"/>
        <w:spacing w:line="240" w:lineRule="exact"/>
        <w:ind w:left="720" w:hanging="720"/>
      </w:pPr>
      <w:bookmarkStart w:id="202" w:name="_ENREF_200"/>
      <w:r>
        <w:t>200.</w:t>
      </w:r>
      <w:r>
        <w:tab/>
        <w:t xml:space="preserve">M. Hu, D. H. de Jong, S. J. Marrink and M. Deserno, </w:t>
      </w:r>
      <w:r w:rsidRPr="00E91EF1">
        <w:rPr>
          <w:i/>
        </w:rPr>
        <w:t>Faraday Discuss</w:t>
      </w:r>
      <w:r>
        <w:t xml:space="preserve">, 2013, </w:t>
      </w:r>
      <w:r w:rsidRPr="00E91EF1">
        <w:rPr>
          <w:b/>
        </w:rPr>
        <w:t>161</w:t>
      </w:r>
      <w:r>
        <w:t>, 365.</w:t>
      </w:r>
      <w:bookmarkEnd w:id="202"/>
    </w:p>
    <w:p w14:paraId="1D2739DF" w14:textId="77777777" w:rsidR="00E91EF1" w:rsidRDefault="00E91EF1" w:rsidP="00E91EF1">
      <w:pPr>
        <w:pStyle w:val="N3References"/>
        <w:spacing w:line="240" w:lineRule="exact"/>
        <w:ind w:left="720" w:hanging="720"/>
      </w:pPr>
      <w:bookmarkStart w:id="203" w:name="_ENREF_201"/>
      <w:r>
        <w:t>201.</w:t>
      </w:r>
      <w:r>
        <w:tab/>
        <w:t xml:space="preserve">M. Hu, P. Diggins and M. Deserno, </w:t>
      </w:r>
      <w:r w:rsidRPr="00E91EF1">
        <w:rPr>
          <w:i/>
        </w:rPr>
        <w:t>J Chem Phys</w:t>
      </w:r>
      <w:r>
        <w:t xml:space="preserve">, 2013, </w:t>
      </w:r>
      <w:r w:rsidRPr="00E91EF1">
        <w:rPr>
          <w:b/>
        </w:rPr>
        <w:t>138</w:t>
      </w:r>
      <w:r>
        <w:t>, 214110.</w:t>
      </w:r>
      <w:bookmarkEnd w:id="203"/>
    </w:p>
    <w:p w14:paraId="35295D95" w14:textId="705A469B" w:rsidR="00E91EF1" w:rsidRDefault="00E91EF1" w:rsidP="00E91EF1">
      <w:pPr>
        <w:pStyle w:val="N3References"/>
        <w:spacing w:line="240" w:lineRule="exact"/>
        <w:ind w:left="720" w:hanging="720"/>
      </w:pPr>
      <w:bookmarkStart w:id="204" w:name="_ENREF_202"/>
      <w:r>
        <w:t>202.</w:t>
      </w:r>
      <w:r>
        <w:tab/>
        <w:t xml:space="preserve">G. Khelashvili and D. Harries, </w:t>
      </w:r>
      <w:r w:rsidRPr="00E91EF1">
        <w:rPr>
          <w:i/>
        </w:rPr>
        <w:t>J Phys Chem B</w:t>
      </w:r>
      <w:r>
        <w:t xml:space="preserve">, 2013, </w:t>
      </w:r>
      <w:r w:rsidRPr="00E91EF1">
        <w:rPr>
          <w:b/>
        </w:rPr>
        <w:t>117</w:t>
      </w:r>
      <w:r w:rsidR="00974C44">
        <w:t>, 241</w:t>
      </w:r>
      <w:r>
        <w:t>1.</w:t>
      </w:r>
      <w:bookmarkEnd w:id="204"/>
    </w:p>
    <w:p w14:paraId="2FDDA4F5" w14:textId="525392A2" w:rsidR="00E91EF1" w:rsidRDefault="00E91EF1" w:rsidP="00E91EF1">
      <w:pPr>
        <w:pStyle w:val="N3References"/>
        <w:spacing w:line="240" w:lineRule="exact"/>
        <w:ind w:left="720" w:hanging="720"/>
      </w:pPr>
      <w:bookmarkStart w:id="205" w:name="_ENREF_203"/>
      <w:r>
        <w:t>203.</w:t>
      </w:r>
      <w:r>
        <w:tab/>
        <w:t xml:space="preserve">G. Khelashvili and D. Harries, </w:t>
      </w:r>
      <w:r w:rsidRPr="00E91EF1">
        <w:rPr>
          <w:i/>
        </w:rPr>
        <w:t>Chem Phys Lipids</w:t>
      </w:r>
      <w:r>
        <w:t xml:space="preserve">, 2013, </w:t>
      </w:r>
      <w:r w:rsidRPr="00E91EF1">
        <w:rPr>
          <w:b/>
        </w:rPr>
        <w:t>169</w:t>
      </w:r>
      <w:r>
        <w:t>, 113.</w:t>
      </w:r>
      <w:bookmarkEnd w:id="205"/>
    </w:p>
    <w:p w14:paraId="65F3DA53" w14:textId="3D5BAA87" w:rsidR="00E91EF1" w:rsidRDefault="00E91EF1" w:rsidP="00E91EF1">
      <w:pPr>
        <w:pStyle w:val="N3References"/>
        <w:spacing w:line="240" w:lineRule="exact"/>
        <w:ind w:left="720" w:hanging="720"/>
      </w:pPr>
      <w:bookmarkStart w:id="206" w:name="_ENREF_204"/>
      <w:r>
        <w:t>204.</w:t>
      </w:r>
      <w:r>
        <w:tab/>
        <w:t xml:space="preserve">G. Khelashvili, N. Johner, G. Zhao, D. Harries and H. L. Scott, </w:t>
      </w:r>
      <w:r w:rsidRPr="00E91EF1">
        <w:rPr>
          <w:i/>
        </w:rPr>
        <w:t>Chem Phys Lipids</w:t>
      </w:r>
      <w:r>
        <w:t xml:space="preserve">, 2014, </w:t>
      </w:r>
      <w:r w:rsidRPr="00E91EF1">
        <w:rPr>
          <w:b/>
        </w:rPr>
        <w:t>178</w:t>
      </w:r>
      <w:r>
        <w:t>, 18.</w:t>
      </w:r>
      <w:bookmarkEnd w:id="206"/>
    </w:p>
    <w:p w14:paraId="3F72CB6F" w14:textId="122A8931" w:rsidR="00E91EF1" w:rsidRDefault="00E91EF1" w:rsidP="00E91EF1">
      <w:pPr>
        <w:pStyle w:val="N3References"/>
        <w:spacing w:line="240" w:lineRule="exact"/>
        <w:ind w:left="720" w:hanging="720"/>
      </w:pPr>
      <w:bookmarkStart w:id="207" w:name="_ENREF_205"/>
      <w:r>
        <w:t>205.</w:t>
      </w:r>
      <w:r>
        <w:tab/>
        <w:t xml:space="preserve">G. Khelashvili, B. Kollmitzer, P. Heftberger, G. Pabst and D. Harries, </w:t>
      </w:r>
      <w:r w:rsidRPr="00E91EF1">
        <w:rPr>
          <w:i/>
        </w:rPr>
        <w:t>J Chem Theory Comput</w:t>
      </w:r>
      <w:r>
        <w:t xml:space="preserve">, 2013, </w:t>
      </w:r>
      <w:r w:rsidRPr="00E91EF1">
        <w:rPr>
          <w:b/>
        </w:rPr>
        <w:t>9</w:t>
      </w:r>
      <w:r w:rsidR="00974C44">
        <w:t>, 3866</w:t>
      </w:r>
      <w:r>
        <w:t>.</w:t>
      </w:r>
      <w:bookmarkEnd w:id="207"/>
    </w:p>
    <w:p w14:paraId="5965A09F" w14:textId="2037D1BB" w:rsidR="00E91EF1" w:rsidRDefault="00E91EF1" w:rsidP="00E91EF1">
      <w:pPr>
        <w:pStyle w:val="N3References"/>
        <w:spacing w:line="240" w:lineRule="exact"/>
        <w:ind w:left="720" w:hanging="720"/>
      </w:pPr>
      <w:bookmarkStart w:id="208" w:name="_ENREF_206"/>
      <w:r>
        <w:t>206.</w:t>
      </w:r>
      <w:r>
        <w:tab/>
        <w:t xml:space="preserve">G. Khelashvili, M. Rappolt, S. W. Chiu, G. Pabst and D. Harries, </w:t>
      </w:r>
      <w:r w:rsidRPr="00E91EF1">
        <w:rPr>
          <w:i/>
        </w:rPr>
        <w:t>Soft Matter</w:t>
      </w:r>
      <w:r>
        <w:t xml:space="preserve">, 2011, </w:t>
      </w:r>
      <w:r w:rsidRPr="00E91EF1">
        <w:rPr>
          <w:b/>
        </w:rPr>
        <w:t>7</w:t>
      </w:r>
      <w:r>
        <w:t>, 10299</w:t>
      </w:r>
      <w:bookmarkEnd w:id="208"/>
      <w:r w:rsidR="00974C44">
        <w:t>.</w:t>
      </w:r>
    </w:p>
    <w:p w14:paraId="021212FB" w14:textId="22E32D77" w:rsidR="00E91EF1" w:rsidRDefault="00E91EF1" w:rsidP="00E91EF1">
      <w:pPr>
        <w:pStyle w:val="N3References"/>
        <w:spacing w:line="240" w:lineRule="exact"/>
        <w:ind w:left="720" w:hanging="720"/>
      </w:pPr>
      <w:bookmarkStart w:id="209" w:name="_ENREF_207"/>
      <w:r>
        <w:lastRenderedPageBreak/>
        <w:t>207.</w:t>
      </w:r>
      <w:r>
        <w:tab/>
        <w:t xml:space="preserve">A. J. Kox, J. P. J. Michels and F. W. Wiegel, </w:t>
      </w:r>
      <w:r w:rsidRPr="00E91EF1">
        <w:rPr>
          <w:i/>
        </w:rPr>
        <w:t>Nature</w:t>
      </w:r>
      <w:r>
        <w:t xml:space="preserve">, 1980, </w:t>
      </w:r>
      <w:r w:rsidRPr="00E91EF1">
        <w:rPr>
          <w:b/>
        </w:rPr>
        <w:t>287</w:t>
      </w:r>
      <w:r>
        <w:t>,</w:t>
      </w:r>
      <w:r w:rsidR="00974C44">
        <w:t xml:space="preserve"> 317</w:t>
      </w:r>
      <w:r>
        <w:t>.</w:t>
      </w:r>
      <w:bookmarkEnd w:id="209"/>
    </w:p>
    <w:p w14:paraId="747FEDA0" w14:textId="16846AF2" w:rsidR="00E91EF1" w:rsidRDefault="00E91EF1" w:rsidP="00E91EF1">
      <w:pPr>
        <w:pStyle w:val="N3References"/>
        <w:spacing w:line="240" w:lineRule="exact"/>
        <w:ind w:left="720" w:hanging="720"/>
      </w:pPr>
      <w:bookmarkStart w:id="210" w:name="_ENREF_208"/>
      <w:r>
        <w:t>208.</w:t>
      </w:r>
      <w:r>
        <w:tab/>
        <w:t xml:space="preserve">P. Vanderploeg and H. J. C. Berendsen, </w:t>
      </w:r>
      <w:r w:rsidRPr="00E91EF1">
        <w:rPr>
          <w:i/>
        </w:rPr>
        <w:t>J Chem Phys</w:t>
      </w:r>
      <w:r>
        <w:t xml:space="preserve">, 1982, </w:t>
      </w:r>
      <w:r w:rsidRPr="00E91EF1">
        <w:rPr>
          <w:b/>
        </w:rPr>
        <w:t>76</w:t>
      </w:r>
      <w:r>
        <w:t>, 3271.</w:t>
      </w:r>
      <w:bookmarkEnd w:id="210"/>
    </w:p>
    <w:p w14:paraId="301FE582" w14:textId="1E70145B" w:rsidR="00E91EF1" w:rsidRDefault="00E91EF1" w:rsidP="00E91EF1">
      <w:pPr>
        <w:pStyle w:val="N3References"/>
        <w:spacing w:line="240" w:lineRule="exact"/>
        <w:ind w:left="720" w:hanging="720"/>
      </w:pPr>
      <w:bookmarkStart w:id="211" w:name="_ENREF_209"/>
      <w:r>
        <w:t>209.</w:t>
      </w:r>
      <w:r>
        <w:tab/>
        <w:t xml:space="preserve">P. Vanderploeg and H. J. C. Berendsen, </w:t>
      </w:r>
      <w:r w:rsidR="00974C44">
        <w:rPr>
          <w:i/>
        </w:rPr>
        <w:t>Mol Phys</w:t>
      </w:r>
      <w:r>
        <w:t xml:space="preserve">, 1983, </w:t>
      </w:r>
      <w:r w:rsidRPr="00E91EF1">
        <w:rPr>
          <w:b/>
        </w:rPr>
        <w:t>49</w:t>
      </w:r>
      <w:r>
        <w:t>, 233.</w:t>
      </w:r>
      <w:bookmarkEnd w:id="211"/>
    </w:p>
    <w:p w14:paraId="7082A320" w14:textId="4CC9BBBA" w:rsidR="00E91EF1" w:rsidRDefault="00E91EF1" w:rsidP="00E91EF1">
      <w:pPr>
        <w:pStyle w:val="N3References"/>
        <w:spacing w:line="240" w:lineRule="exact"/>
        <w:ind w:left="720" w:hanging="720"/>
      </w:pPr>
      <w:bookmarkStart w:id="212" w:name="_ENREF_210"/>
      <w:r>
        <w:t>210.</w:t>
      </w:r>
      <w:r>
        <w:tab/>
        <w:t xml:space="preserve">D. Bassolino-Klimas, H. E. Alper and T. R. Stouch, </w:t>
      </w:r>
      <w:r w:rsidRPr="00E91EF1">
        <w:rPr>
          <w:i/>
        </w:rPr>
        <w:t>Biochemistry</w:t>
      </w:r>
      <w:r>
        <w:t xml:space="preserve">, 1993, </w:t>
      </w:r>
      <w:r w:rsidRPr="00E91EF1">
        <w:rPr>
          <w:b/>
        </w:rPr>
        <w:t>32</w:t>
      </w:r>
      <w:r>
        <w:t>, 12624.</w:t>
      </w:r>
      <w:bookmarkEnd w:id="212"/>
    </w:p>
    <w:p w14:paraId="01320B08" w14:textId="1C906964" w:rsidR="00E91EF1" w:rsidRDefault="00E91EF1" w:rsidP="00E91EF1">
      <w:pPr>
        <w:pStyle w:val="N3References"/>
        <w:spacing w:line="240" w:lineRule="exact"/>
        <w:ind w:left="720" w:hanging="720"/>
      </w:pPr>
      <w:bookmarkStart w:id="213" w:name="_ENREF_211"/>
      <w:r>
        <w:t>211.</w:t>
      </w:r>
      <w:r>
        <w:tab/>
        <w:t xml:space="preserve">K. V. Damodaran, K. M. Merz, Jr. and B. P. Gaber, </w:t>
      </w:r>
      <w:r w:rsidRPr="00E91EF1">
        <w:rPr>
          <w:i/>
        </w:rPr>
        <w:t>Biochemistry</w:t>
      </w:r>
      <w:r>
        <w:t xml:space="preserve">, 1992, </w:t>
      </w:r>
      <w:r w:rsidRPr="00E91EF1">
        <w:rPr>
          <w:b/>
        </w:rPr>
        <w:t>31</w:t>
      </w:r>
      <w:r w:rsidR="00974C44">
        <w:t>, 7656</w:t>
      </w:r>
      <w:r>
        <w:t>.</w:t>
      </w:r>
      <w:bookmarkEnd w:id="213"/>
    </w:p>
    <w:p w14:paraId="17EC244F" w14:textId="23ACF5F2" w:rsidR="00E91EF1" w:rsidRDefault="00E91EF1" w:rsidP="00E91EF1">
      <w:pPr>
        <w:pStyle w:val="N3References"/>
        <w:spacing w:line="240" w:lineRule="exact"/>
        <w:ind w:left="720" w:hanging="720"/>
      </w:pPr>
      <w:bookmarkStart w:id="214" w:name="_ENREF_212"/>
      <w:r>
        <w:t>212.</w:t>
      </w:r>
      <w:r>
        <w:tab/>
        <w:t xml:space="preserve">E. Egberts, S. J. Marrink and H. J. Berendsen, </w:t>
      </w:r>
      <w:r w:rsidRPr="00E91EF1">
        <w:rPr>
          <w:i/>
        </w:rPr>
        <w:t>Eur Biophys J</w:t>
      </w:r>
      <w:r>
        <w:t xml:space="preserve">, 1994, </w:t>
      </w:r>
      <w:r w:rsidRPr="00E91EF1">
        <w:rPr>
          <w:b/>
        </w:rPr>
        <w:t>22</w:t>
      </w:r>
      <w:r w:rsidR="00974C44">
        <w:t>, 423</w:t>
      </w:r>
      <w:r>
        <w:t>.</w:t>
      </w:r>
      <w:bookmarkEnd w:id="214"/>
    </w:p>
    <w:p w14:paraId="1669C880" w14:textId="2577DA9A" w:rsidR="00E91EF1" w:rsidRDefault="00E91EF1" w:rsidP="00E91EF1">
      <w:pPr>
        <w:pStyle w:val="N3References"/>
        <w:spacing w:line="240" w:lineRule="exact"/>
        <w:ind w:left="720" w:hanging="720"/>
      </w:pPr>
      <w:bookmarkStart w:id="215" w:name="_ENREF_213"/>
      <w:r>
        <w:t>213.</w:t>
      </w:r>
      <w:r>
        <w:tab/>
        <w:t xml:space="preserve">H. Heller, M. Schaefer and K. Schulten, </w:t>
      </w:r>
      <w:r w:rsidRPr="00E91EF1">
        <w:rPr>
          <w:i/>
        </w:rPr>
        <w:t>J</w:t>
      </w:r>
      <w:r w:rsidR="00974C44">
        <w:rPr>
          <w:i/>
        </w:rPr>
        <w:t xml:space="preserve"> Ph</w:t>
      </w:r>
      <w:r w:rsidRPr="00E91EF1">
        <w:rPr>
          <w:i/>
        </w:rPr>
        <w:t>y</w:t>
      </w:r>
      <w:r w:rsidR="00974C44">
        <w:rPr>
          <w:i/>
        </w:rPr>
        <w:t>s Chem</w:t>
      </w:r>
      <w:r>
        <w:t xml:space="preserve">, 1993, </w:t>
      </w:r>
      <w:r w:rsidRPr="00E91EF1">
        <w:rPr>
          <w:b/>
        </w:rPr>
        <w:t>97</w:t>
      </w:r>
      <w:r w:rsidR="00974C44">
        <w:t>, 8343</w:t>
      </w:r>
      <w:r>
        <w:t>.</w:t>
      </w:r>
      <w:bookmarkEnd w:id="215"/>
    </w:p>
    <w:p w14:paraId="584AAE52" w14:textId="020A0C3B" w:rsidR="00E91EF1" w:rsidRDefault="00E91EF1" w:rsidP="00E91EF1">
      <w:pPr>
        <w:pStyle w:val="N3References"/>
        <w:spacing w:line="240" w:lineRule="exact"/>
        <w:ind w:left="720" w:hanging="720"/>
      </w:pPr>
      <w:bookmarkStart w:id="216" w:name="_ENREF_214"/>
      <w:r>
        <w:t>214.</w:t>
      </w:r>
      <w:r>
        <w:tab/>
        <w:t xml:space="preserve">S. J. Marrink, M. Berkowitz and H. J. C. Berendsen, </w:t>
      </w:r>
      <w:r w:rsidRPr="00E91EF1">
        <w:rPr>
          <w:i/>
        </w:rPr>
        <w:t>Langmuir</w:t>
      </w:r>
      <w:r>
        <w:t xml:space="preserve">, 1993, </w:t>
      </w:r>
      <w:r w:rsidRPr="00E91EF1">
        <w:rPr>
          <w:b/>
        </w:rPr>
        <w:t>9</w:t>
      </w:r>
      <w:r>
        <w:t>, 3122.</w:t>
      </w:r>
      <w:bookmarkEnd w:id="216"/>
    </w:p>
    <w:p w14:paraId="78E14101" w14:textId="0B12349C" w:rsidR="00E91EF1" w:rsidRDefault="00E91EF1" w:rsidP="00E91EF1">
      <w:pPr>
        <w:pStyle w:val="N3References"/>
        <w:spacing w:line="240" w:lineRule="exact"/>
        <w:ind w:left="720" w:hanging="720"/>
      </w:pPr>
      <w:bookmarkStart w:id="217" w:name="_ENREF_215"/>
      <w:r>
        <w:t>215.</w:t>
      </w:r>
      <w:r>
        <w:tab/>
        <w:t xml:space="preserve">R. W. Pastor, </w:t>
      </w:r>
      <w:r w:rsidRPr="00E91EF1">
        <w:rPr>
          <w:i/>
        </w:rPr>
        <w:t>Curr</w:t>
      </w:r>
      <w:r w:rsidR="00974C44">
        <w:rPr>
          <w:i/>
        </w:rPr>
        <w:t xml:space="preserve"> Opin Struct Biol,</w:t>
      </w:r>
      <w:r>
        <w:t xml:space="preserve"> 1994, </w:t>
      </w:r>
      <w:r w:rsidRPr="00E91EF1">
        <w:rPr>
          <w:b/>
        </w:rPr>
        <w:t>4</w:t>
      </w:r>
      <w:r>
        <w:t>, 486.</w:t>
      </w:r>
      <w:bookmarkEnd w:id="217"/>
    </w:p>
    <w:p w14:paraId="191E2F90" w14:textId="301D2928" w:rsidR="00E91EF1" w:rsidRDefault="00E91EF1" w:rsidP="00E91EF1">
      <w:pPr>
        <w:pStyle w:val="N3References"/>
        <w:spacing w:line="240" w:lineRule="exact"/>
        <w:ind w:left="720" w:hanging="720"/>
      </w:pPr>
      <w:bookmarkStart w:id="218" w:name="_ENREF_216"/>
      <w:r>
        <w:t>216.</w:t>
      </w:r>
      <w:r>
        <w:tab/>
        <w:t xml:space="preserve">K. Raghavan, M. R. Reddy and M. L. Berkowitz, </w:t>
      </w:r>
      <w:r w:rsidRPr="00E91EF1">
        <w:rPr>
          <w:i/>
        </w:rPr>
        <w:t>Langmuir</w:t>
      </w:r>
      <w:r>
        <w:t xml:space="preserve">, 1992, </w:t>
      </w:r>
      <w:r w:rsidRPr="00E91EF1">
        <w:rPr>
          <w:b/>
        </w:rPr>
        <w:t>8</w:t>
      </w:r>
      <w:r>
        <w:t>, 233</w:t>
      </w:r>
      <w:bookmarkEnd w:id="218"/>
      <w:r w:rsidR="00974C44">
        <w:t>.</w:t>
      </w:r>
    </w:p>
    <w:p w14:paraId="19E1706D" w14:textId="2B7DAE35" w:rsidR="00E91EF1" w:rsidRDefault="00E91EF1" w:rsidP="00E91EF1">
      <w:pPr>
        <w:pStyle w:val="N3References"/>
        <w:spacing w:line="240" w:lineRule="exact"/>
        <w:ind w:left="720" w:hanging="720"/>
      </w:pPr>
      <w:bookmarkStart w:id="219" w:name="_ENREF_217"/>
      <w:r>
        <w:t>217.</w:t>
      </w:r>
      <w:r>
        <w:tab/>
        <w:t xml:space="preserve">R. M. Venable, Y. Zhang, B. J. Hardy and R. W. Pastor, </w:t>
      </w:r>
      <w:r w:rsidRPr="00E91EF1">
        <w:rPr>
          <w:i/>
        </w:rPr>
        <w:t>Science</w:t>
      </w:r>
      <w:r>
        <w:t xml:space="preserve">, 1993, </w:t>
      </w:r>
      <w:r w:rsidRPr="00E91EF1">
        <w:rPr>
          <w:b/>
        </w:rPr>
        <w:t>262</w:t>
      </w:r>
      <w:r>
        <w:t>, 223.</w:t>
      </w:r>
      <w:bookmarkEnd w:id="219"/>
    </w:p>
    <w:p w14:paraId="1857A069" w14:textId="048CB7C8" w:rsidR="00E91EF1" w:rsidRDefault="00E91EF1" w:rsidP="00E91EF1">
      <w:pPr>
        <w:pStyle w:val="N3References"/>
        <w:spacing w:line="240" w:lineRule="exact"/>
        <w:ind w:left="720" w:hanging="720"/>
      </w:pPr>
      <w:bookmarkStart w:id="220" w:name="_ENREF_218"/>
      <w:r>
        <w:t>218.</w:t>
      </w:r>
      <w:r>
        <w:tab/>
        <w:t xml:space="preserve">J. Seelig, </w:t>
      </w:r>
      <w:r w:rsidRPr="00E91EF1">
        <w:rPr>
          <w:i/>
        </w:rPr>
        <w:t>Quarterly Reviews of Biophysics</w:t>
      </w:r>
      <w:r>
        <w:t xml:space="preserve">, 1977, </w:t>
      </w:r>
      <w:r w:rsidRPr="00E91EF1">
        <w:rPr>
          <w:b/>
        </w:rPr>
        <w:t>10</w:t>
      </w:r>
      <w:r w:rsidR="00974C44">
        <w:t>, 353</w:t>
      </w:r>
      <w:r>
        <w:t>.</w:t>
      </w:r>
      <w:bookmarkEnd w:id="220"/>
    </w:p>
    <w:p w14:paraId="5B7511B5" w14:textId="4BA02CD2" w:rsidR="00E91EF1" w:rsidRDefault="00E91EF1" w:rsidP="00E91EF1">
      <w:pPr>
        <w:pStyle w:val="N3References"/>
        <w:spacing w:line="240" w:lineRule="exact"/>
        <w:ind w:left="720" w:hanging="720"/>
      </w:pPr>
      <w:bookmarkStart w:id="221" w:name="_ENREF_219"/>
      <w:r>
        <w:t>219.</w:t>
      </w:r>
      <w:r>
        <w:tab/>
        <w:t xml:space="preserve">J. Seelig and A. Seelig, </w:t>
      </w:r>
      <w:r w:rsidRPr="00E91EF1">
        <w:rPr>
          <w:i/>
        </w:rPr>
        <w:t>Quarterly Reviews of Biophysics</w:t>
      </w:r>
      <w:r>
        <w:t xml:space="preserve">, 1980, </w:t>
      </w:r>
      <w:r w:rsidRPr="00E91EF1">
        <w:rPr>
          <w:b/>
        </w:rPr>
        <w:t>13</w:t>
      </w:r>
      <w:r w:rsidR="00974C44">
        <w:t>, 19</w:t>
      </w:r>
      <w:r>
        <w:t>.</w:t>
      </w:r>
      <w:bookmarkEnd w:id="221"/>
    </w:p>
    <w:p w14:paraId="36AC1B7A" w14:textId="572DEAEF" w:rsidR="00E91EF1" w:rsidRDefault="00E91EF1" w:rsidP="00E91EF1">
      <w:pPr>
        <w:pStyle w:val="N3References"/>
        <w:spacing w:line="240" w:lineRule="exact"/>
        <w:ind w:left="720" w:hanging="720"/>
      </w:pPr>
      <w:bookmarkStart w:id="222" w:name="_ENREF_220"/>
      <w:r>
        <w:t>220.</w:t>
      </w:r>
      <w:r>
        <w:tab/>
        <w:t xml:space="preserve">H. J. Berendsen and D. P. Tieleman, </w:t>
      </w:r>
      <w:r w:rsidRPr="00E91EF1">
        <w:rPr>
          <w:i/>
        </w:rPr>
        <w:t>Encycl</w:t>
      </w:r>
      <w:r w:rsidR="00E3022B">
        <w:rPr>
          <w:i/>
        </w:rPr>
        <w:t xml:space="preserve"> Comput Chem</w:t>
      </w:r>
      <w:r>
        <w:t xml:space="preserve">, 1998, </w:t>
      </w:r>
      <w:r w:rsidRPr="00E91EF1">
        <w:rPr>
          <w:b/>
        </w:rPr>
        <w:t>3</w:t>
      </w:r>
      <w:r>
        <w:t>, 1639-1650.</w:t>
      </w:r>
      <w:bookmarkEnd w:id="222"/>
    </w:p>
    <w:p w14:paraId="34EEF58B" w14:textId="4FC8021E" w:rsidR="00E91EF1" w:rsidRDefault="00E91EF1" w:rsidP="00E91EF1">
      <w:pPr>
        <w:pStyle w:val="N3References"/>
        <w:spacing w:line="240" w:lineRule="exact"/>
        <w:ind w:left="720" w:hanging="720"/>
      </w:pPr>
      <w:bookmarkStart w:id="223" w:name="_ENREF_221"/>
      <w:r>
        <w:t>221.</w:t>
      </w:r>
      <w:r>
        <w:tab/>
        <w:t xml:space="preserve">S. E. Feller, </w:t>
      </w:r>
      <w:r w:rsidRPr="00E91EF1">
        <w:rPr>
          <w:i/>
        </w:rPr>
        <w:t>Curr</w:t>
      </w:r>
      <w:r w:rsidR="00E3022B">
        <w:rPr>
          <w:i/>
        </w:rPr>
        <w:t xml:space="preserve"> Opin C</w:t>
      </w:r>
      <w:r w:rsidRPr="00E91EF1">
        <w:rPr>
          <w:i/>
        </w:rPr>
        <w:t>olloid</w:t>
      </w:r>
      <w:r w:rsidR="00E3022B">
        <w:rPr>
          <w:i/>
        </w:rPr>
        <w:t xml:space="preserve"> Interf Sci</w:t>
      </w:r>
      <w:r>
        <w:t xml:space="preserve">, 2000, </w:t>
      </w:r>
      <w:r w:rsidRPr="00E91EF1">
        <w:rPr>
          <w:b/>
        </w:rPr>
        <w:t>5</w:t>
      </w:r>
      <w:r>
        <w:t>, 217.</w:t>
      </w:r>
      <w:bookmarkEnd w:id="223"/>
    </w:p>
    <w:p w14:paraId="3B336D38" w14:textId="62B7D0C4" w:rsidR="00E91EF1" w:rsidRDefault="00E91EF1" w:rsidP="00E91EF1">
      <w:pPr>
        <w:pStyle w:val="N3References"/>
        <w:spacing w:line="240" w:lineRule="exact"/>
        <w:ind w:left="720" w:hanging="720"/>
      </w:pPr>
      <w:bookmarkStart w:id="224" w:name="_ENREF_222"/>
      <w:r>
        <w:t>222.</w:t>
      </w:r>
      <w:r>
        <w:tab/>
        <w:t xml:space="preserve">D. P. Tieleman, S.-J. Marrink and H. J. Berendsen, </w:t>
      </w:r>
      <w:r w:rsidRPr="00E91EF1">
        <w:rPr>
          <w:i/>
        </w:rPr>
        <w:t>Biochim</w:t>
      </w:r>
      <w:r w:rsidR="00E3022B">
        <w:rPr>
          <w:i/>
        </w:rPr>
        <w:t xml:space="preserve"> Biophys Acta-Rev</w:t>
      </w:r>
      <w:r w:rsidRPr="00E91EF1">
        <w:rPr>
          <w:i/>
        </w:rPr>
        <w:t xml:space="preserve"> Biomembranes</w:t>
      </w:r>
      <w:r>
        <w:t xml:space="preserve">, 1997, </w:t>
      </w:r>
      <w:r w:rsidRPr="00E91EF1">
        <w:rPr>
          <w:b/>
        </w:rPr>
        <w:t>1331</w:t>
      </w:r>
      <w:r>
        <w:t>, 235.</w:t>
      </w:r>
      <w:bookmarkEnd w:id="224"/>
    </w:p>
    <w:p w14:paraId="4D1A8FC8" w14:textId="0C8ABB0B" w:rsidR="00E91EF1" w:rsidRDefault="00E91EF1" w:rsidP="00E91EF1">
      <w:pPr>
        <w:pStyle w:val="N3References"/>
        <w:spacing w:line="240" w:lineRule="exact"/>
        <w:ind w:left="720" w:hanging="720"/>
      </w:pPr>
      <w:bookmarkStart w:id="225" w:name="_ENREF_223"/>
      <w:r>
        <w:t>223.</w:t>
      </w:r>
      <w:r>
        <w:tab/>
        <w:t xml:space="preserve">W. L. Ash, M. R. Zlomislic, E. O. Oloo and D. P. Tieleman, </w:t>
      </w:r>
      <w:r w:rsidRPr="00E91EF1">
        <w:rPr>
          <w:i/>
        </w:rPr>
        <w:t>Biochim Biophys Acta</w:t>
      </w:r>
      <w:r>
        <w:t xml:space="preserve">, 2004, </w:t>
      </w:r>
      <w:r w:rsidRPr="00E91EF1">
        <w:rPr>
          <w:b/>
        </w:rPr>
        <w:t>1666</w:t>
      </w:r>
      <w:r>
        <w:t>, 158</w:t>
      </w:r>
      <w:bookmarkEnd w:id="225"/>
      <w:r w:rsidR="00E3022B">
        <w:t>.</w:t>
      </w:r>
    </w:p>
    <w:p w14:paraId="29534150" w14:textId="30EBA4F3" w:rsidR="00E91EF1" w:rsidRDefault="00E91EF1" w:rsidP="00E91EF1">
      <w:pPr>
        <w:pStyle w:val="N3References"/>
        <w:spacing w:line="240" w:lineRule="exact"/>
        <w:ind w:left="720" w:hanging="720"/>
      </w:pPr>
      <w:bookmarkStart w:id="226" w:name="_ENREF_224"/>
      <w:r>
        <w:t>224.</w:t>
      </w:r>
      <w:r>
        <w:tab/>
        <w:t xml:space="preserve">A. Grossfield, S. E. Feller and M. C. Pitman, </w:t>
      </w:r>
      <w:r w:rsidRPr="00E91EF1">
        <w:rPr>
          <w:i/>
        </w:rPr>
        <w:t>Proteins</w:t>
      </w:r>
      <w:r w:rsidR="00E3022B">
        <w:rPr>
          <w:i/>
        </w:rPr>
        <w:t xml:space="preserve">, </w:t>
      </w:r>
      <w:r>
        <w:t xml:space="preserve">2007, </w:t>
      </w:r>
      <w:r w:rsidRPr="00E91EF1">
        <w:rPr>
          <w:b/>
        </w:rPr>
        <w:t>67</w:t>
      </w:r>
      <w:r>
        <w:t>, 31</w:t>
      </w:r>
      <w:bookmarkEnd w:id="226"/>
      <w:r w:rsidR="00E3022B">
        <w:t>.</w:t>
      </w:r>
    </w:p>
    <w:p w14:paraId="13A34254" w14:textId="73244886" w:rsidR="00E91EF1" w:rsidRDefault="00E91EF1" w:rsidP="00E91EF1">
      <w:pPr>
        <w:pStyle w:val="N3References"/>
        <w:spacing w:line="240" w:lineRule="exact"/>
        <w:ind w:left="720" w:hanging="720"/>
      </w:pPr>
      <w:bookmarkStart w:id="227" w:name="_ENREF_225"/>
      <w:r>
        <w:t>225.</w:t>
      </w:r>
      <w:r>
        <w:tab/>
        <w:t xml:space="preserve">C. Kandt, W. L. Ash and D. P. Tieleman, </w:t>
      </w:r>
      <w:r w:rsidRPr="00E91EF1">
        <w:rPr>
          <w:i/>
        </w:rPr>
        <w:t>Methods</w:t>
      </w:r>
      <w:r>
        <w:t xml:space="preserve">, 2007, </w:t>
      </w:r>
      <w:r w:rsidRPr="00E91EF1">
        <w:rPr>
          <w:b/>
        </w:rPr>
        <w:t>41</w:t>
      </w:r>
      <w:r>
        <w:t>, 475.</w:t>
      </w:r>
      <w:bookmarkEnd w:id="227"/>
    </w:p>
    <w:p w14:paraId="67C4BA8D" w14:textId="7F1D772B" w:rsidR="00E91EF1" w:rsidRDefault="00E91EF1" w:rsidP="00E91EF1">
      <w:pPr>
        <w:pStyle w:val="N3References"/>
        <w:spacing w:line="240" w:lineRule="exact"/>
        <w:ind w:left="720" w:hanging="720"/>
      </w:pPr>
      <w:bookmarkStart w:id="228" w:name="_ENREF_226"/>
      <w:r>
        <w:t>226.</w:t>
      </w:r>
      <w:r>
        <w:tab/>
        <w:t xml:space="preserve">E. Lindahl and M. S. Sansom, </w:t>
      </w:r>
      <w:r w:rsidR="00E3022B">
        <w:rPr>
          <w:i/>
        </w:rPr>
        <w:t>Curr Opin Struct Biol</w:t>
      </w:r>
      <w:r>
        <w:t xml:space="preserve">, 2008, </w:t>
      </w:r>
      <w:r w:rsidRPr="00E91EF1">
        <w:rPr>
          <w:b/>
        </w:rPr>
        <w:t>18</w:t>
      </w:r>
      <w:r w:rsidR="00E3022B">
        <w:t>, 425</w:t>
      </w:r>
      <w:r>
        <w:t>.</w:t>
      </w:r>
      <w:bookmarkEnd w:id="228"/>
    </w:p>
    <w:p w14:paraId="02BB7F16" w14:textId="2A174263" w:rsidR="00E91EF1" w:rsidRDefault="00E91EF1" w:rsidP="00E91EF1">
      <w:pPr>
        <w:pStyle w:val="N3References"/>
        <w:spacing w:line="240" w:lineRule="exact"/>
        <w:ind w:left="720" w:hanging="720"/>
      </w:pPr>
      <w:bookmarkStart w:id="229" w:name="_ENREF_227"/>
      <w:r>
        <w:t>227.</w:t>
      </w:r>
      <w:r>
        <w:tab/>
        <w:t xml:space="preserve">O. Berger, O. Edholm and F. Jahnig, </w:t>
      </w:r>
      <w:r w:rsidRPr="00E91EF1">
        <w:rPr>
          <w:i/>
        </w:rPr>
        <w:t>Biophys J</w:t>
      </w:r>
      <w:r>
        <w:t xml:space="preserve">, 1997, </w:t>
      </w:r>
      <w:r w:rsidRPr="00E91EF1">
        <w:rPr>
          <w:b/>
        </w:rPr>
        <w:t>72</w:t>
      </w:r>
      <w:r>
        <w:t>,</w:t>
      </w:r>
      <w:r w:rsidR="00E3022B">
        <w:t xml:space="preserve"> 2002</w:t>
      </w:r>
      <w:r>
        <w:t>.</w:t>
      </w:r>
      <w:bookmarkEnd w:id="229"/>
    </w:p>
    <w:p w14:paraId="38886CFA" w14:textId="45858D00" w:rsidR="00E91EF1" w:rsidRDefault="00E91EF1" w:rsidP="00E91EF1">
      <w:pPr>
        <w:pStyle w:val="N3References"/>
        <w:spacing w:line="240" w:lineRule="exact"/>
        <w:ind w:left="720" w:hanging="720"/>
      </w:pPr>
      <w:bookmarkStart w:id="230" w:name="_ENREF_228"/>
      <w:r>
        <w:t>228.</w:t>
      </w:r>
      <w:r>
        <w:tab/>
        <w:t xml:space="preserve">J. B. Klauda, R. M. Venable, J. A. Freites, J. W. O'Connor, D. J. Tobias, C. Mondragon-Ramirez, I. Vorobyov, A. D. MacKerell, Jr. and R. W. Pastor, </w:t>
      </w:r>
      <w:r w:rsidRPr="00E91EF1">
        <w:rPr>
          <w:i/>
        </w:rPr>
        <w:t>J Phys Chem B</w:t>
      </w:r>
      <w:r>
        <w:t xml:space="preserve">, 2010, </w:t>
      </w:r>
      <w:r w:rsidRPr="00E91EF1">
        <w:rPr>
          <w:b/>
        </w:rPr>
        <w:t>114</w:t>
      </w:r>
      <w:r w:rsidR="00E3022B">
        <w:t>, 7830</w:t>
      </w:r>
      <w:r>
        <w:t>.</w:t>
      </w:r>
      <w:bookmarkEnd w:id="230"/>
    </w:p>
    <w:p w14:paraId="202C4357" w14:textId="264BF2D9" w:rsidR="00E91EF1" w:rsidRDefault="00E91EF1" w:rsidP="00E91EF1">
      <w:pPr>
        <w:pStyle w:val="N3References"/>
        <w:spacing w:line="240" w:lineRule="exact"/>
        <w:ind w:left="720" w:hanging="720"/>
      </w:pPr>
      <w:bookmarkStart w:id="231" w:name="_ENREF_229"/>
      <w:r>
        <w:t>229.</w:t>
      </w:r>
      <w:r>
        <w:tab/>
        <w:t xml:space="preserve">J. B. Klauda, R. M. Venable, A. D. MacKerell and R. W. Pastor, </w:t>
      </w:r>
      <w:r w:rsidRPr="00E91EF1">
        <w:rPr>
          <w:i/>
        </w:rPr>
        <w:t>Cur</w:t>
      </w:r>
      <w:r w:rsidR="00E3022B">
        <w:rPr>
          <w:i/>
        </w:rPr>
        <w:t>r Top Membranes</w:t>
      </w:r>
      <w:r>
        <w:t xml:space="preserve">, 2008, </w:t>
      </w:r>
      <w:r w:rsidRPr="00E91EF1">
        <w:rPr>
          <w:b/>
        </w:rPr>
        <w:t>60</w:t>
      </w:r>
      <w:r w:rsidR="00E3022B">
        <w:t>, 1</w:t>
      </w:r>
      <w:r>
        <w:t>.</w:t>
      </w:r>
      <w:bookmarkEnd w:id="231"/>
    </w:p>
    <w:p w14:paraId="659932E2" w14:textId="4AB03EB5" w:rsidR="00E91EF1" w:rsidRDefault="00E91EF1" w:rsidP="00E91EF1">
      <w:pPr>
        <w:pStyle w:val="N3References"/>
        <w:spacing w:line="240" w:lineRule="exact"/>
        <w:ind w:left="720" w:hanging="720"/>
      </w:pPr>
      <w:bookmarkStart w:id="232" w:name="_ENREF_230"/>
      <w:r>
        <w:t>230.</w:t>
      </w:r>
      <w:r>
        <w:tab/>
        <w:t xml:space="preserve">J. B. Lim, B. Rogaski and J. B. Klauda, </w:t>
      </w:r>
      <w:r w:rsidRPr="00E91EF1">
        <w:rPr>
          <w:i/>
        </w:rPr>
        <w:t>J Phys Chem B</w:t>
      </w:r>
      <w:r>
        <w:t xml:space="preserve">, 2012, </w:t>
      </w:r>
      <w:r w:rsidRPr="00E91EF1">
        <w:rPr>
          <w:b/>
        </w:rPr>
        <w:t>116</w:t>
      </w:r>
      <w:r>
        <w:t>, 203.</w:t>
      </w:r>
      <w:bookmarkEnd w:id="232"/>
    </w:p>
    <w:p w14:paraId="1D1D2BD2" w14:textId="6BB4C9AE" w:rsidR="00E91EF1" w:rsidRDefault="00E91EF1" w:rsidP="00E91EF1">
      <w:pPr>
        <w:pStyle w:val="N3References"/>
        <w:spacing w:line="240" w:lineRule="exact"/>
        <w:ind w:left="720" w:hanging="720"/>
      </w:pPr>
      <w:bookmarkStart w:id="233" w:name="_ENREF_231"/>
      <w:r>
        <w:t>231.</w:t>
      </w:r>
      <w:r>
        <w:tab/>
        <w:t xml:space="preserve">J. Henin, W. Shinoda and M. L. Klein, </w:t>
      </w:r>
      <w:r w:rsidRPr="00E91EF1">
        <w:rPr>
          <w:i/>
        </w:rPr>
        <w:t>J Phys Chem B</w:t>
      </w:r>
      <w:r>
        <w:t xml:space="preserve">, 2008, </w:t>
      </w:r>
      <w:r w:rsidRPr="00E91EF1">
        <w:rPr>
          <w:b/>
        </w:rPr>
        <w:t>112</w:t>
      </w:r>
      <w:r w:rsidR="00E3022B">
        <w:t>, 7008</w:t>
      </w:r>
      <w:r>
        <w:t>.</w:t>
      </w:r>
      <w:bookmarkEnd w:id="233"/>
    </w:p>
    <w:p w14:paraId="0511F24A" w14:textId="2C4AD904" w:rsidR="00E91EF1" w:rsidRDefault="00E91EF1" w:rsidP="00E91EF1">
      <w:pPr>
        <w:pStyle w:val="N3References"/>
        <w:spacing w:line="240" w:lineRule="exact"/>
        <w:ind w:left="720" w:hanging="720"/>
      </w:pPr>
      <w:bookmarkStart w:id="234" w:name="_ENREF_232"/>
      <w:r>
        <w:t>232.</w:t>
      </w:r>
      <w:r>
        <w:tab/>
        <w:t xml:space="preserve">S. Lee, A. Tran, M. Allsopp, J. B. Lim, J. Henin and J. B. Klauda, </w:t>
      </w:r>
      <w:r w:rsidRPr="00E91EF1">
        <w:rPr>
          <w:i/>
        </w:rPr>
        <w:t>J Phys Chem B</w:t>
      </w:r>
      <w:r>
        <w:t xml:space="preserve">, 2014, </w:t>
      </w:r>
      <w:r w:rsidRPr="00E91EF1">
        <w:rPr>
          <w:b/>
        </w:rPr>
        <w:t>118</w:t>
      </w:r>
      <w:r>
        <w:t>, 547</w:t>
      </w:r>
      <w:bookmarkEnd w:id="234"/>
    </w:p>
    <w:p w14:paraId="72DAD205" w14:textId="5AB07D54" w:rsidR="00E91EF1" w:rsidRDefault="00E91EF1" w:rsidP="00E91EF1">
      <w:pPr>
        <w:pStyle w:val="N3References"/>
        <w:spacing w:line="240" w:lineRule="exact"/>
        <w:ind w:left="720" w:hanging="720"/>
      </w:pPr>
      <w:bookmarkStart w:id="235" w:name="_ENREF_233"/>
      <w:r>
        <w:t>233.</w:t>
      </w:r>
      <w:r>
        <w:tab/>
        <w:t xml:space="preserve">J. P. Jambeck and A. P. Lyubartsev, </w:t>
      </w:r>
      <w:r w:rsidRPr="00E91EF1">
        <w:rPr>
          <w:i/>
        </w:rPr>
        <w:t>J Phys Chem B</w:t>
      </w:r>
      <w:r>
        <w:t xml:space="preserve">, 2012, </w:t>
      </w:r>
      <w:r w:rsidRPr="00E91EF1">
        <w:rPr>
          <w:b/>
        </w:rPr>
        <w:t>116</w:t>
      </w:r>
      <w:r>
        <w:t>, 3164.</w:t>
      </w:r>
      <w:bookmarkEnd w:id="235"/>
    </w:p>
    <w:p w14:paraId="61821DB4" w14:textId="3FC4D53C" w:rsidR="00E91EF1" w:rsidRDefault="00E91EF1" w:rsidP="00E91EF1">
      <w:pPr>
        <w:pStyle w:val="N3References"/>
        <w:spacing w:line="240" w:lineRule="exact"/>
        <w:ind w:left="720" w:hanging="720"/>
      </w:pPr>
      <w:bookmarkStart w:id="236" w:name="_ENREF_234"/>
      <w:r>
        <w:t>234.</w:t>
      </w:r>
      <w:r>
        <w:tab/>
        <w:t xml:space="preserve">A. Maciejewski, M. Pasenkiewicz-Gierula, O. Cramariuc, I. Vattulainen and T. Rog, </w:t>
      </w:r>
      <w:r w:rsidRPr="00E91EF1">
        <w:rPr>
          <w:i/>
        </w:rPr>
        <w:t>J Phys Chem B</w:t>
      </w:r>
      <w:r>
        <w:t xml:space="preserve">, 2014, </w:t>
      </w:r>
      <w:r w:rsidRPr="00E91EF1">
        <w:rPr>
          <w:b/>
        </w:rPr>
        <w:t>118</w:t>
      </w:r>
      <w:r>
        <w:t>, 4571.</w:t>
      </w:r>
      <w:bookmarkEnd w:id="236"/>
    </w:p>
    <w:p w14:paraId="711A09A0" w14:textId="313D61AA" w:rsidR="00E91EF1" w:rsidRDefault="00E91EF1" w:rsidP="00E91EF1">
      <w:pPr>
        <w:pStyle w:val="N3References"/>
        <w:spacing w:line="240" w:lineRule="exact"/>
        <w:ind w:left="720" w:hanging="720"/>
      </w:pPr>
      <w:bookmarkStart w:id="237" w:name="_ENREF_235"/>
      <w:r>
        <w:t>235.</w:t>
      </w:r>
      <w:r>
        <w:tab/>
        <w:t xml:space="preserve">D. Poger, W. F. Van Gunsteren and A. E. Mark, </w:t>
      </w:r>
      <w:r w:rsidRPr="00E91EF1">
        <w:rPr>
          <w:i/>
        </w:rPr>
        <w:t>J Comput Chem</w:t>
      </w:r>
      <w:r>
        <w:t xml:space="preserve">, 2010, </w:t>
      </w:r>
      <w:r w:rsidRPr="00E91EF1">
        <w:rPr>
          <w:b/>
        </w:rPr>
        <w:t>31</w:t>
      </w:r>
      <w:r>
        <w:t>, 1117</w:t>
      </w:r>
      <w:bookmarkEnd w:id="237"/>
      <w:r w:rsidR="00E3022B">
        <w:t>.</w:t>
      </w:r>
    </w:p>
    <w:p w14:paraId="3221C69C" w14:textId="1AD87C85" w:rsidR="00E91EF1" w:rsidRDefault="00E91EF1" w:rsidP="00E91EF1">
      <w:pPr>
        <w:pStyle w:val="N3References"/>
        <w:spacing w:line="240" w:lineRule="exact"/>
        <w:ind w:left="720" w:hanging="720"/>
      </w:pPr>
      <w:bookmarkStart w:id="238" w:name="_ENREF_236"/>
      <w:r>
        <w:t>236.</w:t>
      </w:r>
      <w:r>
        <w:tab/>
        <w:t xml:space="preserve">A. Kukol, </w:t>
      </w:r>
      <w:r w:rsidRPr="00E91EF1">
        <w:rPr>
          <w:i/>
        </w:rPr>
        <w:t>J Chem Theory Comput</w:t>
      </w:r>
      <w:r>
        <w:t xml:space="preserve">, 2009, </w:t>
      </w:r>
      <w:r w:rsidRPr="00E91EF1">
        <w:rPr>
          <w:b/>
        </w:rPr>
        <w:t>5</w:t>
      </w:r>
      <w:r>
        <w:t>, 615.</w:t>
      </w:r>
      <w:bookmarkEnd w:id="238"/>
    </w:p>
    <w:p w14:paraId="5995C96E" w14:textId="06408D9E" w:rsidR="00E91EF1" w:rsidRDefault="00E91EF1" w:rsidP="00E91EF1">
      <w:pPr>
        <w:pStyle w:val="N3References"/>
        <w:spacing w:line="240" w:lineRule="exact"/>
        <w:ind w:left="720" w:hanging="720"/>
      </w:pPr>
      <w:bookmarkStart w:id="239" w:name="_ENREF_237"/>
      <w:r>
        <w:t>237.</w:t>
      </w:r>
      <w:r>
        <w:tab/>
        <w:t xml:space="preserve">S. W. Chiu, S. A. Pandit, H. L. Scott and E. Jakobsson, </w:t>
      </w:r>
      <w:r w:rsidRPr="00E91EF1">
        <w:rPr>
          <w:i/>
        </w:rPr>
        <w:t>J Phys Chem B</w:t>
      </w:r>
      <w:r>
        <w:t xml:space="preserve">, 2009, </w:t>
      </w:r>
      <w:r w:rsidRPr="00E91EF1">
        <w:rPr>
          <w:b/>
        </w:rPr>
        <w:t>113</w:t>
      </w:r>
      <w:r>
        <w:t>, 2748.</w:t>
      </w:r>
      <w:bookmarkEnd w:id="239"/>
    </w:p>
    <w:p w14:paraId="42B2BFEA" w14:textId="77777777" w:rsidR="00E91EF1" w:rsidRDefault="00E91EF1" w:rsidP="00E91EF1">
      <w:pPr>
        <w:pStyle w:val="N3References"/>
        <w:spacing w:line="240" w:lineRule="exact"/>
        <w:ind w:left="720" w:hanging="720"/>
      </w:pPr>
      <w:bookmarkStart w:id="240" w:name="_ENREF_238"/>
      <w:r>
        <w:t>238.</w:t>
      </w:r>
      <w:r>
        <w:tab/>
        <w:t xml:space="preserve">A. L. Rabinovich and A. P. Lyubartsev, in </w:t>
      </w:r>
      <w:r w:rsidRPr="00E91EF1">
        <w:rPr>
          <w:i/>
        </w:rPr>
        <w:t>Journal of Physics: Conference Series</w:t>
      </w:r>
      <w:r>
        <w:t>, IOP Publishing, 2014, p. 012022.</w:t>
      </w:r>
      <w:bookmarkEnd w:id="240"/>
    </w:p>
    <w:p w14:paraId="70E575E5" w14:textId="6BA8A8EF" w:rsidR="00E91EF1" w:rsidRDefault="00E91EF1" w:rsidP="00E91EF1">
      <w:pPr>
        <w:pStyle w:val="N3References"/>
        <w:spacing w:line="240" w:lineRule="exact"/>
        <w:ind w:left="720" w:hanging="720"/>
      </w:pPr>
      <w:bookmarkStart w:id="241" w:name="_ENREF_239"/>
      <w:r>
        <w:t>239.</w:t>
      </w:r>
      <w:r>
        <w:tab/>
        <w:t xml:space="preserve">J. P. Ulmschneider and M. B. Ulmschneider, </w:t>
      </w:r>
      <w:r w:rsidRPr="00E91EF1">
        <w:rPr>
          <w:i/>
        </w:rPr>
        <w:t>J Chem Theory Comput</w:t>
      </w:r>
      <w:r>
        <w:t xml:space="preserve">, 2009, </w:t>
      </w:r>
      <w:r w:rsidRPr="00E91EF1">
        <w:rPr>
          <w:b/>
        </w:rPr>
        <w:t>5</w:t>
      </w:r>
      <w:r w:rsidR="00E3022B">
        <w:t>, 1803</w:t>
      </w:r>
      <w:r>
        <w:t>.</w:t>
      </w:r>
      <w:bookmarkEnd w:id="241"/>
    </w:p>
    <w:p w14:paraId="563E510F" w14:textId="40C57EA2" w:rsidR="00E91EF1" w:rsidRDefault="00E91EF1" w:rsidP="00E91EF1">
      <w:pPr>
        <w:pStyle w:val="N3References"/>
        <w:spacing w:line="240" w:lineRule="exact"/>
        <w:ind w:left="720" w:hanging="720"/>
      </w:pPr>
      <w:bookmarkStart w:id="242" w:name="_ENREF_240"/>
      <w:r>
        <w:t>240.</w:t>
      </w:r>
      <w:r>
        <w:tab/>
        <w:t xml:space="preserve">R. Tjörnhammar and O. Edholm, </w:t>
      </w:r>
      <w:r w:rsidRPr="00E91EF1">
        <w:rPr>
          <w:i/>
        </w:rPr>
        <w:t>J Chem Theory Comput</w:t>
      </w:r>
      <w:r>
        <w:t xml:space="preserve">, 2014, </w:t>
      </w:r>
      <w:r w:rsidRPr="00E91EF1">
        <w:rPr>
          <w:b/>
        </w:rPr>
        <w:t>10</w:t>
      </w:r>
      <w:r w:rsidR="00E3022B">
        <w:t>, 5706</w:t>
      </w:r>
      <w:r>
        <w:t>.</w:t>
      </w:r>
      <w:bookmarkEnd w:id="242"/>
    </w:p>
    <w:p w14:paraId="0801E13A" w14:textId="0487E896" w:rsidR="00E91EF1" w:rsidRDefault="00E91EF1" w:rsidP="00E91EF1">
      <w:pPr>
        <w:pStyle w:val="N3References"/>
        <w:spacing w:line="240" w:lineRule="exact"/>
        <w:ind w:left="720" w:hanging="720"/>
      </w:pPr>
      <w:bookmarkStart w:id="243" w:name="_ENREF_241"/>
      <w:r>
        <w:t>241.</w:t>
      </w:r>
      <w:r>
        <w:tab/>
        <w:t xml:space="preserve">T. J. Piggot, A. Pineiro and S. Khalid, </w:t>
      </w:r>
      <w:r w:rsidRPr="00E91EF1">
        <w:rPr>
          <w:i/>
        </w:rPr>
        <w:t>J Chem Theory Comput</w:t>
      </w:r>
      <w:r>
        <w:t xml:space="preserve">, 2012, </w:t>
      </w:r>
      <w:r w:rsidRPr="00E91EF1">
        <w:rPr>
          <w:b/>
        </w:rPr>
        <w:t>8</w:t>
      </w:r>
      <w:r>
        <w:t>, 4593</w:t>
      </w:r>
      <w:bookmarkEnd w:id="243"/>
      <w:r w:rsidR="00E3022B">
        <w:t>.</w:t>
      </w:r>
    </w:p>
    <w:p w14:paraId="29B4D0C6" w14:textId="77777777" w:rsidR="00E91EF1" w:rsidRDefault="00E91EF1" w:rsidP="00E91EF1">
      <w:pPr>
        <w:pStyle w:val="N3References"/>
        <w:spacing w:line="240" w:lineRule="exact"/>
        <w:ind w:left="720" w:hanging="720"/>
      </w:pPr>
      <w:bookmarkStart w:id="244" w:name="_ENREF_242"/>
      <w:r>
        <w:t>242.</w:t>
      </w:r>
      <w:r>
        <w:tab/>
        <w:t xml:space="preserve">D. Marsh, </w:t>
      </w:r>
      <w:r w:rsidRPr="00E91EF1">
        <w:rPr>
          <w:i/>
        </w:rPr>
        <w:t>Handbook of Lipid Bilayers, Second Edition</w:t>
      </w:r>
      <w:r>
        <w:t>, Taylor &amp; Francis, 2013.</w:t>
      </w:r>
      <w:bookmarkEnd w:id="244"/>
    </w:p>
    <w:p w14:paraId="35E7B7FB" w14:textId="77777777" w:rsidR="00E91EF1" w:rsidRDefault="00E91EF1" w:rsidP="00E91EF1">
      <w:pPr>
        <w:pStyle w:val="N3References"/>
        <w:spacing w:line="240" w:lineRule="exact"/>
        <w:ind w:left="720" w:hanging="720"/>
      </w:pPr>
      <w:bookmarkStart w:id="245" w:name="_ENREF_243"/>
      <w:r>
        <w:t>243.</w:t>
      </w:r>
      <w:r>
        <w:tab/>
        <w:t xml:space="preserve">O. O. H. Samuli, </w:t>
      </w:r>
      <w:r w:rsidRPr="00E91EF1">
        <w:rPr>
          <w:i/>
        </w:rPr>
        <w:t>ArXiv e-prints</w:t>
      </w:r>
      <w:r>
        <w:t xml:space="preserve">, 2013, </w:t>
      </w:r>
      <w:r w:rsidRPr="00E91EF1">
        <w:rPr>
          <w:b/>
        </w:rPr>
        <w:t>1309</w:t>
      </w:r>
      <w:r>
        <w:t>, 2131.</w:t>
      </w:r>
      <w:bookmarkEnd w:id="245"/>
    </w:p>
    <w:p w14:paraId="66C930DA" w14:textId="49EA5AF2" w:rsidR="00E91EF1" w:rsidRDefault="00E91EF1" w:rsidP="00E91EF1">
      <w:pPr>
        <w:pStyle w:val="N3References"/>
        <w:spacing w:line="240" w:lineRule="exact"/>
        <w:ind w:left="720" w:hanging="720"/>
      </w:pPr>
      <w:bookmarkStart w:id="246" w:name="_ENREF_244"/>
      <w:r>
        <w:t>244.</w:t>
      </w:r>
      <w:r>
        <w:tab/>
        <w:t xml:space="preserve">A. Brodsky, </w:t>
      </w:r>
      <w:r w:rsidRPr="00E91EF1">
        <w:rPr>
          <w:i/>
        </w:rPr>
        <w:t>Chem</w:t>
      </w:r>
      <w:r w:rsidR="00E3022B">
        <w:rPr>
          <w:i/>
        </w:rPr>
        <w:t xml:space="preserve"> Phys Lett</w:t>
      </w:r>
      <w:r>
        <w:t xml:space="preserve">, 1996, </w:t>
      </w:r>
      <w:r w:rsidRPr="00E91EF1">
        <w:rPr>
          <w:b/>
        </w:rPr>
        <w:t>261</w:t>
      </w:r>
      <w:r>
        <w:t>, 563-568.</w:t>
      </w:r>
      <w:bookmarkEnd w:id="246"/>
    </w:p>
    <w:p w14:paraId="0931B8CC" w14:textId="00CFBE9B" w:rsidR="00E91EF1" w:rsidRDefault="00E91EF1" w:rsidP="00E91EF1">
      <w:pPr>
        <w:pStyle w:val="N3References"/>
        <w:spacing w:line="240" w:lineRule="exact"/>
        <w:ind w:left="720" w:hanging="720"/>
      </w:pPr>
      <w:bookmarkStart w:id="247" w:name="_ENREF_245"/>
      <w:r>
        <w:t>245.</w:t>
      </w:r>
      <w:r>
        <w:tab/>
        <w:t xml:space="preserve">D. van der Spoel, P. J. van Maaren and H. J. Berendsen, </w:t>
      </w:r>
      <w:r w:rsidR="00E3022B">
        <w:rPr>
          <w:i/>
        </w:rPr>
        <w:t>J Chem Phys</w:t>
      </w:r>
      <w:r>
        <w:t xml:space="preserve">, 1998, </w:t>
      </w:r>
      <w:r w:rsidRPr="00E91EF1">
        <w:rPr>
          <w:b/>
        </w:rPr>
        <w:t>108</w:t>
      </w:r>
      <w:r w:rsidR="00E3022B">
        <w:t>, 10220</w:t>
      </w:r>
      <w:r>
        <w:t>.</w:t>
      </w:r>
      <w:bookmarkEnd w:id="247"/>
    </w:p>
    <w:p w14:paraId="1AA778EB" w14:textId="0ECE4E75" w:rsidR="00E91EF1" w:rsidRDefault="00E91EF1" w:rsidP="00E91EF1">
      <w:pPr>
        <w:pStyle w:val="N3References"/>
        <w:spacing w:line="240" w:lineRule="exact"/>
        <w:ind w:left="720" w:hanging="720"/>
      </w:pPr>
      <w:bookmarkStart w:id="248" w:name="_ENREF_246"/>
      <w:r>
        <w:lastRenderedPageBreak/>
        <w:t>246.</w:t>
      </w:r>
      <w:r>
        <w:tab/>
        <w:t xml:space="preserve">R. W. Pastor and A. D. Mackerell, Jr., </w:t>
      </w:r>
      <w:r w:rsidRPr="00E91EF1">
        <w:rPr>
          <w:i/>
        </w:rPr>
        <w:t>J Phys Chem Lett</w:t>
      </w:r>
      <w:r>
        <w:t xml:space="preserve">, 2011, </w:t>
      </w:r>
      <w:r w:rsidRPr="00E91EF1">
        <w:rPr>
          <w:b/>
        </w:rPr>
        <w:t>2</w:t>
      </w:r>
      <w:r w:rsidR="00E3022B">
        <w:t>, 1526</w:t>
      </w:r>
      <w:r>
        <w:t>.</w:t>
      </w:r>
      <w:bookmarkEnd w:id="248"/>
    </w:p>
    <w:p w14:paraId="1B566A76" w14:textId="3FD34AA5" w:rsidR="00E91EF1" w:rsidRDefault="00E91EF1" w:rsidP="00E91EF1">
      <w:pPr>
        <w:pStyle w:val="N3References"/>
        <w:spacing w:line="240" w:lineRule="exact"/>
        <w:ind w:left="720" w:hanging="720"/>
      </w:pPr>
      <w:bookmarkStart w:id="249" w:name="_ENREF_247"/>
      <w:r>
        <w:t>247.</w:t>
      </w:r>
      <w:r>
        <w:tab/>
        <w:t xml:space="preserve">S. K. Kandasamy and R. G. Larson, </w:t>
      </w:r>
      <w:r w:rsidRPr="00E91EF1">
        <w:rPr>
          <w:i/>
        </w:rPr>
        <w:t>Biochim Biophys Acta</w:t>
      </w:r>
      <w:r>
        <w:t xml:space="preserve">, 2006, </w:t>
      </w:r>
      <w:r w:rsidRPr="00E91EF1">
        <w:rPr>
          <w:b/>
        </w:rPr>
        <w:t>1758</w:t>
      </w:r>
      <w:r w:rsidR="00E3022B">
        <w:t>, 1274</w:t>
      </w:r>
      <w:r>
        <w:t>.</w:t>
      </w:r>
      <w:bookmarkEnd w:id="249"/>
    </w:p>
    <w:p w14:paraId="5207076A" w14:textId="593EECF4" w:rsidR="00E91EF1" w:rsidRDefault="00E91EF1" w:rsidP="00E91EF1">
      <w:pPr>
        <w:pStyle w:val="N3References"/>
        <w:spacing w:line="240" w:lineRule="exact"/>
        <w:ind w:left="720" w:hanging="720"/>
      </w:pPr>
      <w:bookmarkStart w:id="250" w:name="_ENREF_248"/>
      <w:r>
        <w:t>248.</w:t>
      </w:r>
      <w:r>
        <w:tab/>
        <w:t xml:space="preserve">P. Mukhopadhyay, L. Monticelli and D. P. Tieleman, </w:t>
      </w:r>
      <w:r w:rsidRPr="00E91EF1">
        <w:rPr>
          <w:i/>
        </w:rPr>
        <w:t>Biophys J</w:t>
      </w:r>
      <w:r>
        <w:t xml:space="preserve">, 2004, </w:t>
      </w:r>
      <w:r w:rsidRPr="00E91EF1">
        <w:rPr>
          <w:b/>
        </w:rPr>
        <w:t>86</w:t>
      </w:r>
      <w:r w:rsidR="00E3022B">
        <w:t>, 1601</w:t>
      </w:r>
      <w:r>
        <w:t>.</w:t>
      </w:r>
      <w:bookmarkEnd w:id="250"/>
    </w:p>
    <w:p w14:paraId="0A1EE7A0" w14:textId="77777777" w:rsidR="00E91EF1" w:rsidRDefault="00E91EF1" w:rsidP="00E91EF1">
      <w:pPr>
        <w:pStyle w:val="N3References"/>
        <w:spacing w:line="240" w:lineRule="exact"/>
        <w:ind w:left="720" w:hanging="720"/>
      </w:pPr>
      <w:bookmarkStart w:id="251" w:name="_ENREF_249"/>
      <w:r>
        <w:t>249.</w:t>
      </w:r>
      <w:r>
        <w:tab/>
        <w:t xml:space="preserve">S. A. Pandit, D. Bostick and M. L. Berkowitz, </w:t>
      </w:r>
      <w:r w:rsidRPr="00E91EF1">
        <w:rPr>
          <w:i/>
        </w:rPr>
        <w:t>Biophys J</w:t>
      </w:r>
      <w:r>
        <w:t xml:space="preserve">, 2003, </w:t>
      </w:r>
      <w:r w:rsidRPr="00E91EF1">
        <w:rPr>
          <w:b/>
        </w:rPr>
        <w:t>84</w:t>
      </w:r>
      <w:r>
        <w:t>, 3743-3750.</w:t>
      </w:r>
      <w:bookmarkEnd w:id="251"/>
    </w:p>
    <w:p w14:paraId="61AE399C" w14:textId="77777777" w:rsidR="00E91EF1" w:rsidRDefault="00E91EF1" w:rsidP="00E91EF1">
      <w:pPr>
        <w:pStyle w:val="N3References"/>
        <w:spacing w:line="240" w:lineRule="exact"/>
        <w:ind w:left="720" w:hanging="720"/>
      </w:pPr>
      <w:bookmarkStart w:id="252" w:name="_ENREF_250"/>
      <w:r>
        <w:t>250.</w:t>
      </w:r>
      <w:r>
        <w:tab/>
        <w:t xml:space="preserve">O. Edholm, O. Berger and F. Jahnig, </w:t>
      </w:r>
      <w:r w:rsidRPr="00E91EF1">
        <w:rPr>
          <w:i/>
        </w:rPr>
        <w:t>J Mol Biol</w:t>
      </w:r>
      <w:r>
        <w:t xml:space="preserve">, 1995, </w:t>
      </w:r>
      <w:r w:rsidRPr="00E91EF1">
        <w:rPr>
          <w:b/>
        </w:rPr>
        <w:t>250</w:t>
      </w:r>
      <w:r>
        <w:t>, 94-111.</w:t>
      </w:r>
      <w:bookmarkEnd w:id="252"/>
    </w:p>
    <w:p w14:paraId="33070C45" w14:textId="3DC8175A" w:rsidR="00E91EF1" w:rsidRDefault="00E91EF1" w:rsidP="00E91EF1">
      <w:pPr>
        <w:pStyle w:val="N3References"/>
        <w:spacing w:line="240" w:lineRule="exact"/>
        <w:ind w:left="720" w:hanging="720"/>
      </w:pPr>
      <w:bookmarkStart w:id="253" w:name="_ENREF_251"/>
      <w:r>
        <w:t>251.</w:t>
      </w:r>
      <w:r>
        <w:tab/>
        <w:t xml:space="preserve">J. L. Klepeis, K. Lindorff-Larsen, R. O. Dror and D. E. Shaw, </w:t>
      </w:r>
      <w:r w:rsidRPr="00E91EF1">
        <w:rPr>
          <w:i/>
        </w:rPr>
        <w:t>Curr</w:t>
      </w:r>
      <w:r w:rsidR="00E3022B">
        <w:rPr>
          <w:i/>
        </w:rPr>
        <w:t xml:space="preserve"> Opin Struct Biol</w:t>
      </w:r>
      <w:r>
        <w:t xml:space="preserve"> 2009, </w:t>
      </w:r>
      <w:r w:rsidRPr="00E91EF1">
        <w:rPr>
          <w:b/>
        </w:rPr>
        <w:t>19</w:t>
      </w:r>
      <w:r>
        <w:t>, 120</w:t>
      </w:r>
      <w:bookmarkEnd w:id="253"/>
    </w:p>
    <w:p w14:paraId="770910B4" w14:textId="6423E973" w:rsidR="00E91EF1" w:rsidRDefault="00E91EF1" w:rsidP="00E91EF1">
      <w:pPr>
        <w:pStyle w:val="N3References"/>
        <w:spacing w:line="240" w:lineRule="exact"/>
        <w:ind w:left="720" w:hanging="720"/>
      </w:pPr>
      <w:bookmarkStart w:id="254" w:name="_ENREF_252"/>
      <w:r>
        <w:t>252.</w:t>
      </w:r>
      <w:r>
        <w:tab/>
        <w:t xml:space="preserve">M. Paloncyova, G. Fabre, R. H. DeVane, P. Trouillas, K. Berka and M. Otyepka, </w:t>
      </w:r>
      <w:r w:rsidRPr="00E91EF1">
        <w:rPr>
          <w:i/>
        </w:rPr>
        <w:t>J Chem Theory Comput</w:t>
      </w:r>
      <w:r>
        <w:t xml:space="preserve">, 2014, </w:t>
      </w:r>
      <w:r w:rsidRPr="00E91EF1">
        <w:rPr>
          <w:b/>
        </w:rPr>
        <w:t>10</w:t>
      </w:r>
      <w:r w:rsidR="00E3022B">
        <w:t>, 4143</w:t>
      </w:r>
      <w:r>
        <w:t>.</w:t>
      </w:r>
      <w:bookmarkEnd w:id="254"/>
    </w:p>
    <w:p w14:paraId="7CC39273" w14:textId="05CF5584" w:rsidR="00E91EF1" w:rsidRDefault="00E91EF1" w:rsidP="00E91EF1">
      <w:pPr>
        <w:pStyle w:val="N3References"/>
        <w:spacing w:line="240" w:lineRule="exact"/>
        <w:ind w:left="720" w:hanging="720"/>
      </w:pPr>
      <w:bookmarkStart w:id="255" w:name="_ENREF_253"/>
      <w:r>
        <w:t>253.</w:t>
      </w:r>
      <w:r>
        <w:tab/>
        <w:t xml:space="preserve">D. P. Tieleman, J. L. MacCallum, W. L. Ash, C. Kandt, Z. Xu and L. Monticelli, </w:t>
      </w:r>
      <w:r w:rsidRPr="00E91EF1">
        <w:rPr>
          <w:i/>
        </w:rPr>
        <w:t>J</w:t>
      </w:r>
      <w:r w:rsidR="00E3022B">
        <w:rPr>
          <w:i/>
        </w:rPr>
        <w:t xml:space="preserve"> Phys-Condens</w:t>
      </w:r>
      <w:r w:rsidRPr="00E91EF1">
        <w:rPr>
          <w:i/>
        </w:rPr>
        <w:t xml:space="preserve"> Matter</w:t>
      </w:r>
      <w:r>
        <w:t xml:space="preserve">, 2006, </w:t>
      </w:r>
      <w:r w:rsidRPr="00E91EF1">
        <w:rPr>
          <w:b/>
        </w:rPr>
        <w:t>18</w:t>
      </w:r>
      <w:r>
        <w:t>, S1221.</w:t>
      </w:r>
      <w:bookmarkEnd w:id="255"/>
    </w:p>
    <w:p w14:paraId="38AC1B7B" w14:textId="7E10651E" w:rsidR="00E91EF1" w:rsidRDefault="00E91EF1" w:rsidP="00E91EF1">
      <w:pPr>
        <w:pStyle w:val="N3References"/>
        <w:spacing w:line="240" w:lineRule="exact"/>
        <w:ind w:left="720" w:hanging="720"/>
      </w:pPr>
      <w:bookmarkStart w:id="256" w:name="_ENREF_254"/>
      <w:r>
        <w:t>254.</w:t>
      </w:r>
      <w:r>
        <w:tab/>
        <w:t xml:space="preserve">A. Cordomí, G. Caltabiano and L. Pardo, </w:t>
      </w:r>
      <w:r w:rsidRPr="00E91EF1">
        <w:rPr>
          <w:i/>
        </w:rPr>
        <w:t>J Chem Theory Comput</w:t>
      </w:r>
      <w:r>
        <w:t xml:space="preserve">, 2012, </w:t>
      </w:r>
      <w:r w:rsidRPr="00E91EF1">
        <w:rPr>
          <w:b/>
        </w:rPr>
        <w:t>8</w:t>
      </w:r>
      <w:r>
        <w:t>, 948.</w:t>
      </w:r>
      <w:bookmarkEnd w:id="256"/>
    </w:p>
    <w:p w14:paraId="2C27E9D4" w14:textId="2D4D35BB" w:rsidR="00E91EF1" w:rsidRDefault="00E91EF1" w:rsidP="00E91EF1">
      <w:pPr>
        <w:pStyle w:val="N3References"/>
        <w:spacing w:line="240" w:lineRule="exact"/>
        <w:ind w:left="720" w:hanging="720"/>
      </w:pPr>
      <w:bookmarkStart w:id="257" w:name="_ENREF_255"/>
      <w:r>
        <w:t>255.</w:t>
      </w:r>
      <w:r>
        <w:tab/>
        <w:t xml:space="preserve">A. E. Cardenas, R. Shrestha, L. J. Webb and R. Elber, </w:t>
      </w:r>
      <w:r w:rsidR="00E3022B">
        <w:rPr>
          <w:i/>
        </w:rPr>
        <w:t xml:space="preserve">J Phys Chem </w:t>
      </w:r>
      <w:r w:rsidRPr="00E91EF1">
        <w:rPr>
          <w:i/>
        </w:rPr>
        <w:t>B</w:t>
      </w:r>
      <w:r>
        <w:t xml:space="preserve">, 2015, </w:t>
      </w:r>
      <w:r w:rsidRPr="00E91EF1">
        <w:rPr>
          <w:b/>
        </w:rPr>
        <w:t>119</w:t>
      </w:r>
      <w:r>
        <w:t>, 6412.</w:t>
      </w:r>
      <w:bookmarkEnd w:id="257"/>
    </w:p>
    <w:p w14:paraId="11467059" w14:textId="06130534" w:rsidR="00E91EF1" w:rsidRDefault="00E91EF1" w:rsidP="00E91EF1">
      <w:pPr>
        <w:pStyle w:val="N3References"/>
        <w:spacing w:line="240" w:lineRule="exact"/>
        <w:ind w:left="720" w:hanging="720"/>
      </w:pPr>
      <w:bookmarkStart w:id="258" w:name="_ENREF_256"/>
      <w:r>
        <w:t>256.</w:t>
      </w:r>
      <w:r>
        <w:tab/>
        <w:t xml:space="preserve">J. Gumbart and B. Roux, </w:t>
      </w:r>
      <w:r w:rsidRPr="00E91EF1">
        <w:rPr>
          <w:i/>
        </w:rPr>
        <w:t>Biophys J</w:t>
      </w:r>
      <w:r>
        <w:t xml:space="preserve">, 2012, </w:t>
      </w:r>
      <w:r w:rsidRPr="00E91EF1">
        <w:rPr>
          <w:b/>
        </w:rPr>
        <w:t>102</w:t>
      </w:r>
      <w:r>
        <w:t>, 795.</w:t>
      </w:r>
      <w:bookmarkEnd w:id="258"/>
    </w:p>
    <w:p w14:paraId="352AF565" w14:textId="63542894" w:rsidR="00E91EF1" w:rsidRDefault="00E91EF1" w:rsidP="00E91EF1">
      <w:pPr>
        <w:pStyle w:val="N3References"/>
        <w:spacing w:line="240" w:lineRule="exact"/>
        <w:ind w:left="720" w:hanging="720"/>
      </w:pPr>
      <w:bookmarkStart w:id="259" w:name="_ENREF_257"/>
      <w:r>
        <w:t>257.</w:t>
      </w:r>
      <w:r>
        <w:tab/>
        <w:t xml:space="preserve">A. C. Johansson and E. Lindahl, </w:t>
      </w:r>
      <w:r w:rsidRPr="00E91EF1">
        <w:rPr>
          <w:i/>
        </w:rPr>
        <w:t>Proteins</w:t>
      </w:r>
      <w:r w:rsidR="00E3022B">
        <w:rPr>
          <w:i/>
        </w:rPr>
        <w:t xml:space="preserve">, </w:t>
      </w:r>
      <w:r>
        <w:t xml:space="preserve">2008, </w:t>
      </w:r>
      <w:r w:rsidRPr="00E91EF1">
        <w:rPr>
          <w:b/>
        </w:rPr>
        <w:t>70</w:t>
      </w:r>
      <w:r w:rsidR="00E3022B">
        <w:t>, 1332</w:t>
      </w:r>
      <w:r>
        <w:t>.</w:t>
      </w:r>
      <w:bookmarkEnd w:id="259"/>
    </w:p>
    <w:p w14:paraId="59583E38" w14:textId="29C4AFEC" w:rsidR="00E91EF1" w:rsidRDefault="00E91EF1" w:rsidP="00E91EF1">
      <w:pPr>
        <w:pStyle w:val="N3References"/>
        <w:spacing w:line="240" w:lineRule="exact"/>
        <w:ind w:left="720" w:hanging="720"/>
      </w:pPr>
      <w:bookmarkStart w:id="260" w:name="_ENREF_258"/>
      <w:r>
        <w:t>258.</w:t>
      </w:r>
      <w:r>
        <w:tab/>
        <w:t xml:space="preserve">J. L. MacCallum, W. D. Bennett and D. P. Tieleman, </w:t>
      </w:r>
      <w:r w:rsidR="00E3022B">
        <w:rPr>
          <w:i/>
        </w:rPr>
        <w:t>J Gen Physiol</w:t>
      </w:r>
      <w:r>
        <w:t xml:space="preserve">, 2007, </w:t>
      </w:r>
      <w:r w:rsidRPr="00E91EF1">
        <w:rPr>
          <w:b/>
        </w:rPr>
        <w:t>129</w:t>
      </w:r>
      <w:r>
        <w:t>, 371.</w:t>
      </w:r>
      <w:bookmarkEnd w:id="260"/>
    </w:p>
    <w:p w14:paraId="290DB9BA" w14:textId="34184A98" w:rsidR="00E91EF1" w:rsidRDefault="00E91EF1" w:rsidP="00E91EF1">
      <w:pPr>
        <w:pStyle w:val="N3References"/>
        <w:spacing w:line="240" w:lineRule="exact"/>
        <w:ind w:left="720" w:hanging="720"/>
      </w:pPr>
      <w:bookmarkStart w:id="261" w:name="_ENREF_259"/>
      <w:r>
        <w:t>259.</w:t>
      </w:r>
      <w:r>
        <w:tab/>
        <w:t xml:space="preserve">J. L. MacCallum, W. F. Bennett and D. P. Tieleman, </w:t>
      </w:r>
      <w:r w:rsidRPr="00E91EF1">
        <w:rPr>
          <w:i/>
        </w:rPr>
        <w:t>Biophys J</w:t>
      </w:r>
      <w:r>
        <w:t xml:space="preserve">, 2008, </w:t>
      </w:r>
      <w:r w:rsidRPr="00E91EF1">
        <w:rPr>
          <w:b/>
        </w:rPr>
        <w:t>94</w:t>
      </w:r>
      <w:r>
        <w:t>, 3393.</w:t>
      </w:r>
      <w:bookmarkEnd w:id="261"/>
    </w:p>
    <w:p w14:paraId="522021C0" w14:textId="4BEE2FE1" w:rsidR="00E91EF1" w:rsidRDefault="00E91EF1" w:rsidP="00E91EF1">
      <w:pPr>
        <w:pStyle w:val="N3References"/>
        <w:spacing w:line="240" w:lineRule="exact"/>
        <w:ind w:left="720" w:hanging="720"/>
      </w:pPr>
      <w:bookmarkStart w:id="262" w:name="_ENREF_260"/>
      <w:r>
        <w:t>260.</w:t>
      </w:r>
      <w:r>
        <w:tab/>
        <w:t xml:space="preserve">J. S. Burg, J. R. Ingram, A. J. Venkatakrishnan, K. M. Jude, A. Dukkipati, E. N. Feinberg, A. Angelini, D. Waghray, R. O. Dror, H. L. Ploegh and K. C. Garcia, </w:t>
      </w:r>
      <w:r w:rsidRPr="00E91EF1">
        <w:rPr>
          <w:i/>
        </w:rPr>
        <w:t>Science</w:t>
      </w:r>
      <w:r>
        <w:t xml:space="preserve">, 2015, </w:t>
      </w:r>
      <w:r w:rsidRPr="00E91EF1">
        <w:rPr>
          <w:b/>
        </w:rPr>
        <w:t>347</w:t>
      </w:r>
      <w:r>
        <w:t>, 1113.</w:t>
      </w:r>
      <w:bookmarkEnd w:id="262"/>
    </w:p>
    <w:p w14:paraId="79A3FC53" w14:textId="1143EFF9" w:rsidR="00E91EF1" w:rsidRDefault="00E91EF1" w:rsidP="00E91EF1">
      <w:pPr>
        <w:pStyle w:val="N3References"/>
        <w:spacing w:line="240" w:lineRule="exact"/>
        <w:ind w:left="720" w:hanging="720"/>
      </w:pPr>
      <w:bookmarkStart w:id="263" w:name="_ENREF_261"/>
      <w:r>
        <w:t>261.</w:t>
      </w:r>
      <w:r>
        <w:tab/>
        <w:t xml:space="preserve">C. Hong, D. P. Tieleman and Y. Wang, </w:t>
      </w:r>
      <w:r w:rsidRPr="00E91EF1">
        <w:rPr>
          <w:i/>
        </w:rPr>
        <w:t>Langmuir</w:t>
      </w:r>
      <w:r>
        <w:t xml:space="preserve">, 2014, </w:t>
      </w:r>
      <w:r w:rsidRPr="00E91EF1">
        <w:rPr>
          <w:b/>
        </w:rPr>
        <w:t>30</w:t>
      </w:r>
      <w:r>
        <w:t>, 11993.</w:t>
      </w:r>
      <w:bookmarkEnd w:id="263"/>
    </w:p>
    <w:p w14:paraId="7193F3FD" w14:textId="5D7B4578" w:rsidR="00E91EF1" w:rsidRDefault="00E91EF1" w:rsidP="00E91EF1">
      <w:pPr>
        <w:pStyle w:val="N3References"/>
        <w:spacing w:line="240" w:lineRule="exact"/>
        <w:ind w:left="720" w:hanging="720"/>
      </w:pPr>
      <w:bookmarkStart w:id="264" w:name="_ENREF_262"/>
      <w:r>
        <w:t>262.</w:t>
      </w:r>
      <w:r>
        <w:tab/>
        <w:t xml:space="preserve">J. C. Shillcock and R. Lipowsky, </w:t>
      </w:r>
      <w:r w:rsidR="00E3022B">
        <w:rPr>
          <w:i/>
        </w:rPr>
        <w:t>J Phys-</w:t>
      </w:r>
      <w:r w:rsidRPr="00E91EF1">
        <w:rPr>
          <w:i/>
        </w:rPr>
        <w:t>Condens Matter</w:t>
      </w:r>
      <w:r>
        <w:t xml:space="preserve">, 2006, </w:t>
      </w:r>
      <w:r w:rsidRPr="00E91EF1">
        <w:rPr>
          <w:b/>
        </w:rPr>
        <w:t>18</w:t>
      </w:r>
      <w:r>
        <w:t>, S1191.</w:t>
      </w:r>
      <w:bookmarkEnd w:id="264"/>
    </w:p>
    <w:p w14:paraId="3BCC6619" w14:textId="20C73A46" w:rsidR="00E91EF1" w:rsidRDefault="00E91EF1" w:rsidP="00E91EF1">
      <w:pPr>
        <w:pStyle w:val="N3References"/>
        <w:spacing w:line="240" w:lineRule="exact"/>
        <w:ind w:left="720" w:hanging="720"/>
      </w:pPr>
      <w:bookmarkStart w:id="265" w:name="_ENREF_263"/>
      <w:r>
        <w:t>263.</w:t>
      </w:r>
      <w:r>
        <w:tab/>
        <w:t xml:space="preserve">R. Goetz and R. Lipowsky, </w:t>
      </w:r>
      <w:r w:rsidRPr="00E91EF1">
        <w:rPr>
          <w:i/>
        </w:rPr>
        <w:t>J Chem Phys</w:t>
      </w:r>
      <w:r>
        <w:t xml:space="preserve">, 1998, </w:t>
      </w:r>
      <w:r w:rsidRPr="00E91EF1">
        <w:rPr>
          <w:b/>
        </w:rPr>
        <w:t>108</w:t>
      </w:r>
      <w:r>
        <w:t>, 7397.</w:t>
      </w:r>
      <w:bookmarkEnd w:id="265"/>
    </w:p>
    <w:p w14:paraId="5BE4D9A8" w14:textId="161362D4" w:rsidR="00E91EF1" w:rsidRDefault="00E91EF1" w:rsidP="00E91EF1">
      <w:pPr>
        <w:pStyle w:val="N3References"/>
        <w:spacing w:line="240" w:lineRule="exact"/>
        <w:ind w:left="720" w:hanging="720"/>
      </w:pPr>
      <w:bookmarkStart w:id="266" w:name="_ENREF_264"/>
      <w:r>
        <w:t>264.</w:t>
      </w:r>
      <w:r>
        <w:tab/>
        <w:t xml:space="preserve">B. Smit, P. A. J. Hilbers, K. Esselink, L. A. M. Rupert, N. M. Vanos and A. G. Schlijper, </w:t>
      </w:r>
      <w:r w:rsidRPr="00E91EF1">
        <w:rPr>
          <w:i/>
        </w:rPr>
        <w:t>Nature</w:t>
      </w:r>
      <w:r>
        <w:t xml:space="preserve">, 1990, </w:t>
      </w:r>
      <w:r w:rsidRPr="00E91EF1">
        <w:rPr>
          <w:b/>
        </w:rPr>
        <w:t>348</w:t>
      </w:r>
      <w:r>
        <w:t>, 624.</w:t>
      </w:r>
      <w:bookmarkEnd w:id="266"/>
    </w:p>
    <w:p w14:paraId="2542EF26" w14:textId="4B45BFFF" w:rsidR="00E91EF1" w:rsidRDefault="00E91EF1" w:rsidP="00E91EF1">
      <w:pPr>
        <w:pStyle w:val="N3References"/>
        <w:spacing w:line="240" w:lineRule="exact"/>
        <w:ind w:left="720" w:hanging="720"/>
      </w:pPr>
      <w:bookmarkStart w:id="267" w:name="_ENREF_265"/>
      <w:r>
        <w:t>265.</w:t>
      </w:r>
      <w:r>
        <w:tab/>
        <w:t xml:space="preserve">M. Venturoli and B. Smit, </w:t>
      </w:r>
      <w:r w:rsidR="00E3022B">
        <w:rPr>
          <w:i/>
        </w:rPr>
        <w:t>PhysChemC</w:t>
      </w:r>
      <w:r w:rsidRPr="00E91EF1">
        <w:rPr>
          <w:i/>
        </w:rPr>
        <w:t>omm</w:t>
      </w:r>
      <w:r>
        <w:t xml:space="preserve">, 1999, </w:t>
      </w:r>
      <w:r w:rsidRPr="00E91EF1">
        <w:rPr>
          <w:b/>
        </w:rPr>
        <w:t>2</w:t>
      </w:r>
      <w:r w:rsidR="00E3022B">
        <w:t>, 45</w:t>
      </w:r>
      <w:r>
        <w:t>.</w:t>
      </w:r>
      <w:bookmarkEnd w:id="267"/>
    </w:p>
    <w:p w14:paraId="2A2C43AA" w14:textId="38C01BF4" w:rsidR="00E91EF1" w:rsidRDefault="00E91EF1" w:rsidP="00E91EF1">
      <w:pPr>
        <w:pStyle w:val="N3References"/>
        <w:spacing w:line="240" w:lineRule="exact"/>
        <w:ind w:left="720" w:hanging="720"/>
      </w:pPr>
      <w:bookmarkStart w:id="268" w:name="_ENREF_266"/>
      <w:r>
        <w:t>266.</w:t>
      </w:r>
      <w:r>
        <w:tab/>
        <w:t xml:space="preserve">M. Venturoli, B. Smit and M. M. Sperotto, </w:t>
      </w:r>
      <w:r w:rsidRPr="00E91EF1">
        <w:rPr>
          <w:i/>
        </w:rPr>
        <w:t>Biophys J</w:t>
      </w:r>
      <w:r>
        <w:t xml:space="preserve">, 2005, </w:t>
      </w:r>
      <w:r w:rsidRPr="00E91EF1">
        <w:rPr>
          <w:b/>
        </w:rPr>
        <w:t>88</w:t>
      </w:r>
      <w:r w:rsidR="00E3022B">
        <w:t>, 1778</w:t>
      </w:r>
      <w:r>
        <w:t>.</w:t>
      </w:r>
      <w:bookmarkEnd w:id="268"/>
    </w:p>
    <w:p w14:paraId="6D12BE5A" w14:textId="582E8564" w:rsidR="00E91EF1" w:rsidRDefault="00E91EF1" w:rsidP="00E91EF1">
      <w:pPr>
        <w:pStyle w:val="N3References"/>
        <w:spacing w:line="240" w:lineRule="exact"/>
        <w:ind w:left="720" w:hanging="720"/>
      </w:pPr>
      <w:bookmarkStart w:id="269" w:name="_ENREF_267"/>
      <w:r>
        <w:t>267.</w:t>
      </w:r>
      <w:r>
        <w:tab/>
        <w:t xml:space="preserve">G. Brannigan and F. L. Brown, </w:t>
      </w:r>
      <w:r w:rsidRPr="00E91EF1">
        <w:rPr>
          <w:i/>
        </w:rPr>
        <w:t>J Chem Phys</w:t>
      </w:r>
      <w:r>
        <w:t xml:space="preserve">, 2004, </w:t>
      </w:r>
      <w:r w:rsidRPr="00E91EF1">
        <w:rPr>
          <w:b/>
        </w:rPr>
        <w:t>120</w:t>
      </w:r>
      <w:r w:rsidR="00E3022B">
        <w:t>, 1059</w:t>
      </w:r>
      <w:r>
        <w:t>.</w:t>
      </w:r>
      <w:bookmarkEnd w:id="269"/>
    </w:p>
    <w:p w14:paraId="7EFB2458" w14:textId="145B1709" w:rsidR="00E91EF1" w:rsidRDefault="00E91EF1" w:rsidP="00E91EF1">
      <w:pPr>
        <w:pStyle w:val="N3References"/>
        <w:spacing w:line="240" w:lineRule="exact"/>
        <w:ind w:left="720" w:hanging="720"/>
      </w:pPr>
      <w:bookmarkStart w:id="270" w:name="_ENREF_268"/>
      <w:r>
        <w:t>268.</w:t>
      </w:r>
      <w:r>
        <w:tab/>
        <w:t xml:space="preserve">I. R. Cooke, K. Kremer and M. Deserno, </w:t>
      </w:r>
      <w:r w:rsidR="00E3022B">
        <w:rPr>
          <w:i/>
        </w:rPr>
        <w:t>Phys Rev E</w:t>
      </w:r>
      <w:r>
        <w:t xml:space="preserve">, 2005, </w:t>
      </w:r>
      <w:r w:rsidRPr="00E91EF1">
        <w:rPr>
          <w:b/>
        </w:rPr>
        <w:t>72</w:t>
      </w:r>
      <w:r>
        <w:t>, 011506.</w:t>
      </w:r>
      <w:bookmarkEnd w:id="270"/>
    </w:p>
    <w:p w14:paraId="4F6BBE74" w14:textId="43DA1B72" w:rsidR="00E91EF1" w:rsidRDefault="00E91EF1" w:rsidP="00E91EF1">
      <w:pPr>
        <w:pStyle w:val="N3References"/>
        <w:spacing w:line="240" w:lineRule="exact"/>
        <w:ind w:left="720" w:hanging="720"/>
      </w:pPr>
      <w:bookmarkStart w:id="271" w:name="_ENREF_269"/>
      <w:r>
        <w:t>269.</w:t>
      </w:r>
      <w:r>
        <w:tab/>
        <w:t xml:space="preserve">O. Farago, </w:t>
      </w:r>
      <w:r w:rsidRPr="00E91EF1">
        <w:rPr>
          <w:i/>
        </w:rPr>
        <w:t>J Chem Phys</w:t>
      </w:r>
      <w:r>
        <w:t xml:space="preserve">, 2003, </w:t>
      </w:r>
      <w:r w:rsidRPr="00E91EF1">
        <w:rPr>
          <w:b/>
        </w:rPr>
        <w:t>119</w:t>
      </w:r>
      <w:r>
        <w:t>, 596.</w:t>
      </w:r>
      <w:bookmarkEnd w:id="271"/>
    </w:p>
    <w:p w14:paraId="1A2A333B" w14:textId="54317FFE" w:rsidR="00E91EF1" w:rsidRDefault="00E91EF1" w:rsidP="00E91EF1">
      <w:pPr>
        <w:pStyle w:val="N3References"/>
        <w:spacing w:line="240" w:lineRule="exact"/>
        <w:ind w:left="720" w:hanging="720"/>
      </w:pPr>
      <w:bookmarkStart w:id="272" w:name="_ENREF_270"/>
      <w:r>
        <w:t>270.</w:t>
      </w:r>
      <w:r>
        <w:tab/>
        <w:t xml:space="preserve">O. Lenz and F. Schmid, </w:t>
      </w:r>
      <w:r w:rsidRPr="00E91EF1">
        <w:rPr>
          <w:i/>
        </w:rPr>
        <w:t>J</w:t>
      </w:r>
      <w:r w:rsidR="00E3022B">
        <w:rPr>
          <w:i/>
        </w:rPr>
        <w:t xml:space="preserve"> Mol Liquids</w:t>
      </w:r>
      <w:r>
        <w:t xml:space="preserve">, 2005, </w:t>
      </w:r>
      <w:r w:rsidRPr="00E91EF1">
        <w:rPr>
          <w:b/>
        </w:rPr>
        <w:t>117</w:t>
      </w:r>
      <w:r>
        <w:t>, 147.</w:t>
      </w:r>
      <w:bookmarkEnd w:id="272"/>
    </w:p>
    <w:p w14:paraId="64EEA1D0" w14:textId="77777777" w:rsidR="00E91EF1" w:rsidRDefault="00E91EF1" w:rsidP="00E91EF1">
      <w:pPr>
        <w:pStyle w:val="N3References"/>
        <w:spacing w:line="240" w:lineRule="exact"/>
        <w:ind w:left="720" w:hanging="720"/>
      </w:pPr>
      <w:bookmarkStart w:id="273" w:name="_ENREF_271"/>
      <w:r>
        <w:t>271.</w:t>
      </w:r>
      <w:r>
        <w:tab/>
        <w:t xml:space="preserve">H. Noguchi, </w:t>
      </w:r>
      <w:r w:rsidRPr="00E91EF1">
        <w:rPr>
          <w:i/>
        </w:rPr>
        <w:t>J Chem Phys</w:t>
      </w:r>
      <w:r>
        <w:t xml:space="preserve">, 2011, </w:t>
      </w:r>
      <w:r w:rsidRPr="00E91EF1">
        <w:rPr>
          <w:b/>
        </w:rPr>
        <w:t>134</w:t>
      </w:r>
      <w:r>
        <w:t>, 055101.</w:t>
      </w:r>
      <w:bookmarkEnd w:id="273"/>
    </w:p>
    <w:p w14:paraId="72647852" w14:textId="716A8906" w:rsidR="00E91EF1" w:rsidRDefault="00E91EF1" w:rsidP="00E91EF1">
      <w:pPr>
        <w:pStyle w:val="N3References"/>
        <w:spacing w:line="240" w:lineRule="exact"/>
        <w:ind w:left="720" w:hanging="720"/>
      </w:pPr>
      <w:bookmarkStart w:id="274" w:name="_ENREF_272"/>
      <w:r>
        <w:t>272.</w:t>
      </w:r>
      <w:r>
        <w:tab/>
        <w:t xml:space="preserve">G. Brannigan and F. L. Brown, </w:t>
      </w:r>
      <w:r w:rsidRPr="00E91EF1">
        <w:rPr>
          <w:i/>
        </w:rPr>
        <w:t>Biophys J</w:t>
      </w:r>
      <w:r>
        <w:t xml:space="preserve">, 2007, </w:t>
      </w:r>
      <w:r w:rsidRPr="00E91EF1">
        <w:rPr>
          <w:b/>
        </w:rPr>
        <w:t>92</w:t>
      </w:r>
      <w:r>
        <w:t>, 864.</w:t>
      </w:r>
      <w:bookmarkEnd w:id="274"/>
    </w:p>
    <w:p w14:paraId="36BEA0F5" w14:textId="77777777" w:rsidR="00E91EF1" w:rsidRDefault="00E91EF1" w:rsidP="00E91EF1">
      <w:pPr>
        <w:pStyle w:val="N3References"/>
        <w:spacing w:line="240" w:lineRule="exact"/>
        <w:ind w:left="720" w:hanging="720"/>
      </w:pPr>
      <w:bookmarkStart w:id="275" w:name="_ENREF_273"/>
      <w:r>
        <w:t>273.</w:t>
      </w:r>
      <w:r>
        <w:tab/>
        <w:t xml:space="preserve">V. A. Harmandaris and M. Deserno, </w:t>
      </w:r>
      <w:r w:rsidRPr="00E91EF1">
        <w:rPr>
          <w:i/>
        </w:rPr>
        <w:t>J Chem Phys</w:t>
      </w:r>
      <w:r>
        <w:t xml:space="preserve">, 2006, </w:t>
      </w:r>
      <w:r w:rsidRPr="00E91EF1">
        <w:rPr>
          <w:b/>
        </w:rPr>
        <w:t>125</w:t>
      </w:r>
      <w:r>
        <w:t>, 204905.</w:t>
      </w:r>
      <w:bookmarkEnd w:id="275"/>
    </w:p>
    <w:p w14:paraId="70BBB03B" w14:textId="51EC16D6" w:rsidR="00E91EF1" w:rsidRDefault="00E91EF1" w:rsidP="00E91EF1">
      <w:pPr>
        <w:pStyle w:val="N3References"/>
        <w:spacing w:line="240" w:lineRule="exact"/>
        <w:ind w:left="720" w:hanging="720"/>
      </w:pPr>
      <w:bookmarkStart w:id="276" w:name="_ENREF_274"/>
      <w:r>
        <w:t>274.</w:t>
      </w:r>
      <w:r>
        <w:tab/>
        <w:t xml:space="preserve">S. Meinhardt, R. L. Vink and F. Schmid, </w:t>
      </w:r>
      <w:r w:rsidRPr="00E91EF1">
        <w:rPr>
          <w:i/>
        </w:rPr>
        <w:t xml:space="preserve">Proc </w:t>
      </w:r>
      <w:r w:rsidR="00E3022B">
        <w:rPr>
          <w:i/>
        </w:rPr>
        <w:t>Natl Acad Sci US</w:t>
      </w:r>
      <w:r w:rsidRPr="00E91EF1">
        <w:rPr>
          <w:i/>
        </w:rPr>
        <w:t>A</w:t>
      </w:r>
      <w:r>
        <w:t xml:space="preserve">, 2013, </w:t>
      </w:r>
      <w:r w:rsidRPr="00E91EF1">
        <w:rPr>
          <w:b/>
        </w:rPr>
        <w:t>110</w:t>
      </w:r>
      <w:r>
        <w:t>, 4476.</w:t>
      </w:r>
      <w:bookmarkEnd w:id="276"/>
    </w:p>
    <w:p w14:paraId="27541181" w14:textId="6358D88E" w:rsidR="00E91EF1" w:rsidRDefault="00E91EF1" w:rsidP="00E91EF1">
      <w:pPr>
        <w:pStyle w:val="N3References"/>
        <w:spacing w:line="240" w:lineRule="exact"/>
        <w:ind w:left="720" w:hanging="720"/>
      </w:pPr>
      <w:bookmarkStart w:id="277" w:name="_ENREF_275"/>
      <w:r>
        <w:t>275.</w:t>
      </w:r>
      <w:r>
        <w:tab/>
        <w:t xml:space="preserve">B. J. Reynwar, G. Illya, V. A. Harmandaris, M. M. Muller, K. Kremer and M. Deserno, </w:t>
      </w:r>
      <w:r w:rsidRPr="00E91EF1">
        <w:rPr>
          <w:i/>
        </w:rPr>
        <w:t>Nature</w:t>
      </w:r>
      <w:r>
        <w:t xml:space="preserve">, 2007, </w:t>
      </w:r>
      <w:r w:rsidRPr="00E91EF1">
        <w:rPr>
          <w:b/>
        </w:rPr>
        <w:t>447</w:t>
      </w:r>
      <w:r w:rsidR="00E3022B">
        <w:t>, 461</w:t>
      </w:r>
      <w:r>
        <w:t>.</w:t>
      </w:r>
      <w:bookmarkEnd w:id="277"/>
    </w:p>
    <w:p w14:paraId="5BD38A3A" w14:textId="4899F126" w:rsidR="00E91EF1" w:rsidRDefault="00E91EF1" w:rsidP="00E91EF1">
      <w:pPr>
        <w:pStyle w:val="N3References"/>
        <w:spacing w:line="240" w:lineRule="exact"/>
        <w:ind w:left="720" w:hanging="720"/>
      </w:pPr>
      <w:bookmarkStart w:id="278" w:name="_ENREF_276"/>
      <w:r>
        <w:t>276.</w:t>
      </w:r>
      <w:r>
        <w:tab/>
        <w:t xml:space="preserve">A. Srivastava and G. A. Voth, </w:t>
      </w:r>
      <w:r w:rsidRPr="00E91EF1">
        <w:rPr>
          <w:i/>
        </w:rPr>
        <w:t>J Chem Theory Comput</w:t>
      </w:r>
      <w:r>
        <w:t xml:space="preserve">, 2013, </w:t>
      </w:r>
      <w:r w:rsidRPr="00E91EF1">
        <w:rPr>
          <w:b/>
        </w:rPr>
        <w:t>9</w:t>
      </w:r>
      <w:r w:rsidR="00E3022B">
        <w:t>, 750</w:t>
      </w:r>
      <w:r>
        <w:t>.</w:t>
      </w:r>
      <w:bookmarkEnd w:id="278"/>
    </w:p>
    <w:p w14:paraId="62DC7CC5" w14:textId="26DF542B" w:rsidR="00E91EF1" w:rsidRDefault="00E91EF1" w:rsidP="00E91EF1">
      <w:pPr>
        <w:pStyle w:val="N3References"/>
        <w:spacing w:line="240" w:lineRule="exact"/>
        <w:ind w:left="720" w:hanging="720"/>
      </w:pPr>
      <w:bookmarkStart w:id="279" w:name="_ENREF_277"/>
      <w:r>
        <w:t>277.</w:t>
      </w:r>
      <w:r>
        <w:tab/>
        <w:t xml:space="preserve">A. Srivastava and G. A. Voth, </w:t>
      </w:r>
      <w:r w:rsidRPr="00E91EF1">
        <w:rPr>
          <w:i/>
        </w:rPr>
        <w:t>J Chem Theory Comput</w:t>
      </w:r>
      <w:r>
        <w:t xml:space="preserve">, 2014, </w:t>
      </w:r>
      <w:r w:rsidRPr="00E91EF1">
        <w:rPr>
          <w:b/>
        </w:rPr>
        <w:t>10</w:t>
      </w:r>
      <w:r w:rsidR="00E3022B">
        <w:t>, 4730</w:t>
      </w:r>
      <w:r>
        <w:t>.</w:t>
      </w:r>
      <w:bookmarkEnd w:id="279"/>
    </w:p>
    <w:p w14:paraId="3D706984" w14:textId="28480804" w:rsidR="00E91EF1" w:rsidRDefault="00E91EF1" w:rsidP="00E91EF1">
      <w:pPr>
        <w:pStyle w:val="N3References"/>
        <w:spacing w:line="240" w:lineRule="exact"/>
        <w:ind w:left="720" w:hanging="720"/>
      </w:pPr>
      <w:bookmarkStart w:id="280" w:name="_ENREF_278"/>
      <w:r>
        <w:t>278.</w:t>
      </w:r>
      <w:r>
        <w:tab/>
        <w:t xml:space="preserve">M. Simunovic, A. Srivastava and G. A. Voth, </w:t>
      </w:r>
      <w:r w:rsidR="00E3022B">
        <w:rPr>
          <w:i/>
        </w:rPr>
        <w:t>Proc Natl Acad Sci US</w:t>
      </w:r>
      <w:r w:rsidRPr="00E91EF1">
        <w:rPr>
          <w:i/>
        </w:rPr>
        <w:t>A</w:t>
      </w:r>
      <w:r>
        <w:t xml:space="preserve">, 2013, </w:t>
      </w:r>
      <w:r w:rsidRPr="00E91EF1">
        <w:rPr>
          <w:b/>
        </w:rPr>
        <w:t>110</w:t>
      </w:r>
      <w:r>
        <w:t>, 20396</w:t>
      </w:r>
      <w:bookmarkEnd w:id="280"/>
      <w:r w:rsidR="00E3022B">
        <w:t>.</w:t>
      </w:r>
    </w:p>
    <w:p w14:paraId="610C1BE6" w14:textId="17912EDA" w:rsidR="00E91EF1" w:rsidRDefault="00E91EF1" w:rsidP="00E91EF1">
      <w:pPr>
        <w:pStyle w:val="N3References"/>
        <w:spacing w:line="240" w:lineRule="exact"/>
        <w:ind w:left="720" w:hanging="720"/>
      </w:pPr>
      <w:bookmarkStart w:id="281" w:name="_ENREF_279"/>
      <w:r>
        <w:t>279.</w:t>
      </w:r>
      <w:r>
        <w:tab/>
        <w:t xml:space="preserve">S. J. Marrink, H. J. Risselada, S. Yefimov, D. P. Tieleman and A. H. de Vries, </w:t>
      </w:r>
      <w:r w:rsidRPr="00E91EF1">
        <w:rPr>
          <w:i/>
        </w:rPr>
        <w:t>J Phys Chem B</w:t>
      </w:r>
      <w:r>
        <w:t xml:space="preserve">, 2007, </w:t>
      </w:r>
      <w:r w:rsidRPr="00E91EF1">
        <w:rPr>
          <w:b/>
        </w:rPr>
        <w:t>111</w:t>
      </w:r>
      <w:r w:rsidR="00E3022B">
        <w:t>, 7812</w:t>
      </w:r>
      <w:r>
        <w:t>.</w:t>
      </w:r>
      <w:bookmarkEnd w:id="281"/>
    </w:p>
    <w:p w14:paraId="75833BB4" w14:textId="37BF11F9" w:rsidR="00E91EF1" w:rsidRDefault="00E91EF1" w:rsidP="00E91EF1">
      <w:pPr>
        <w:pStyle w:val="N3References"/>
        <w:spacing w:line="240" w:lineRule="exact"/>
        <w:ind w:left="720" w:hanging="720"/>
      </w:pPr>
      <w:bookmarkStart w:id="282" w:name="_ENREF_280"/>
      <w:r>
        <w:t>280.</w:t>
      </w:r>
      <w:r>
        <w:tab/>
        <w:t xml:space="preserve">W. Shinoda, R. DeVane and M. L. Klein, </w:t>
      </w:r>
      <w:r w:rsidRPr="00E91EF1">
        <w:rPr>
          <w:i/>
        </w:rPr>
        <w:t>J Phys Chem B</w:t>
      </w:r>
      <w:r>
        <w:t xml:space="preserve">, 2010, </w:t>
      </w:r>
      <w:r w:rsidRPr="00E91EF1">
        <w:rPr>
          <w:b/>
        </w:rPr>
        <w:t>114</w:t>
      </w:r>
      <w:r>
        <w:t>, 6836.</w:t>
      </w:r>
      <w:bookmarkEnd w:id="282"/>
    </w:p>
    <w:p w14:paraId="144874C2" w14:textId="382160D0" w:rsidR="00E91EF1" w:rsidRDefault="00E91EF1" w:rsidP="00E91EF1">
      <w:pPr>
        <w:pStyle w:val="N3References"/>
        <w:spacing w:line="240" w:lineRule="exact"/>
        <w:ind w:left="720" w:hanging="720"/>
      </w:pPr>
      <w:bookmarkStart w:id="283" w:name="_ENREF_281"/>
      <w:r>
        <w:t>281.</w:t>
      </w:r>
      <w:r>
        <w:tab/>
        <w:t xml:space="preserve">A. H. de Vries, A. E. Mark and S. J. Marrink, </w:t>
      </w:r>
      <w:r w:rsidRPr="00E91EF1">
        <w:rPr>
          <w:i/>
        </w:rPr>
        <w:t>J Am Chem Soc</w:t>
      </w:r>
      <w:r>
        <w:t xml:space="preserve">, 2004, </w:t>
      </w:r>
      <w:r w:rsidRPr="00E91EF1">
        <w:rPr>
          <w:b/>
        </w:rPr>
        <w:t>126</w:t>
      </w:r>
      <w:r>
        <w:t>, 4488.</w:t>
      </w:r>
      <w:bookmarkEnd w:id="283"/>
    </w:p>
    <w:p w14:paraId="23FA9D9D" w14:textId="77777777" w:rsidR="00E91EF1" w:rsidRDefault="00E91EF1" w:rsidP="00E91EF1">
      <w:pPr>
        <w:pStyle w:val="N3References"/>
        <w:spacing w:line="240" w:lineRule="exact"/>
        <w:ind w:left="720" w:hanging="720"/>
      </w:pPr>
      <w:bookmarkStart w:id="284" w:name="_ENREF_282"/>
      <w:r>
        <w:t>282.</w:t>
      </w:r>
      <w:r>
        <w:tab/>
        <w:t xml:space="preserve">S. O. Yesylevskyy, L. V. Schafer, D. Sengupta and S. J. Marrink, </w:t>
      </w:r>
      <w:r w:rsidRPr="00E91EF1">
        <w:rPr>
          <w:i/>
        </w:rPr>
        <w:t>Plos Comput Biol</w:t>
      </w:r>
      <w:r>
        <w:t xml:space="preserve">, 2010, </w:t>
      </w:r>
      <w:r w:rsidRPr="00E91EF1">
        <w:rPr>
          <w:b/>
        </w:rPr>
        <w:t>6</w:t>
      </w:r>
      <w:r>
        <w:t>, e1000810.</w:t>
      </w:r>
      <w:bookmarkEnd w:id="284"/>
    </w:p>
    <w:p w14:paraId="79F69393" w14:textId="51898529" w:rsidR="00E91EF1" w:rsidRDefault="00E91EF1" w:rsidP="00E91EF1">
      <w:pPr>
        <w:pStyle w:val="N3References"/>
        <w:spacing w:line="240" w:lineRule="exact"/>
        <w:ind w:left="720" w:hanging="720"/>
      </w:pPr>
      <w:bookmarkStart w:id="285" w:name="_ENREF_283"/>
      <w:r>
        <w:lastRenderedPageBreak/>
        <w:t>283.</w:t>
      </w:r>
      <w:r>
        <w:tab/>
        <w:t xml:space="preserve">S. Pronk, S. Pall, R. Schulz, P. Larsson, P. Bjelkmar, R. Apostolov, M. R. Shirts, J. C. Smith, P. M. Kasson, D. van der Spoel, B. Hess and E. Lindahl, </w:t>
      </w:r>
      <w:r w:rsidRPr="00E91EF1">
        <w:rPr>
          <w:i/>
        </w:rPr>
        <w:t>Bioinformatics</w:t>
      </w:r>
      <w:r>
        <w:t xml:space="preserve">, 2013, </w:t>
      </w:r>
      <w:r w:rsidRPr="00E91EF1">
        <w:rPr>
          <w:b/>
        </w:rPr>
        <w:t>29</w:t>
      </w:r>
      <w:r>
        <w:t>, 845.</w:t>
      </w:r>
      <w:bookmarkEnd w:id="285"/>
    </w:p>
    <w:p w14:paraId="3B7F3387" w14:textId="0D157B05" w:rsidR="00E91EF1" w:rsidRDefault="00E91EF1" w:rsidP="00E91EF1">
      <w:pPr>
        <w:pStyle w:val="N3References"/>
        <w:spacing w:line="240" w:lineRule="exact"/>
        <w:ind w:left="720" w:hanging="720"/>
      </w:pPr>
      <w:bookmarkStart w:id="286" w:name="_ENREF_284"/>
      <w:r>
        <w:t>284.</w:t>
      </w:r>
      <w:r>
        <w:tab/>
        <w:t xml:space="preserve">D. Van Der Spoel, E. Lindahl, B. Hess, G. Groenhof, A. E. Mark and H. J. Berendsen, </w:t>
      </w:r>
      <w:r w:rsidRPr="00E91EF1">
        <w:rPr>
          <w:i/>
        </w:rPr>
        <w:t>J Comput Chem</w:t>
      </w:r>
      <w:r>
        <w:t xml:space="preserve">, 2005, </w:t>
      </w:r>
      <w:r w:rsidRPr="00E91EF1">
        <w:rPr>
          <w:b/>
        </w:rPr>
        <w:t>26</w:t>
      </w:r>
      <w:r w:rsidR="00E3022B">
        <w:t>, 170</w:t>
      </w:r>
      <w:r>
        <w:t>.</w:t>
      </w:r>
      <w:bookmarkEnd w:id="286"/>
    </w:p>
    <w:p w14:paraId="080DA8AE" w14:textId="472537E7" w:rsidR="00E91EF1" w:rsidRDefault="00E91EF1" w:rsidP="00E91EF1">
      <w:pPr>
        <w:pStyle w:val="N3References"/>
        <w:spacing w:line="240" w:lineRule="exact"/>
        <w:ind w:left="720" w:hanging="720"/>
      </w:pPr>
      <w:bookmarkStart w:id="287" w:name="_ENREF_285"/>
      <w:r>
        <w:t>285.</w:t>
      </w:r>
      <w:r>
        <w:tab/>
        <w:t xml:space="preserve">F. J. van Eerden, D. H. de Jong, A. H. de Vries, T. A. Wassenaar and S. J. Marrink, </w:t>
      </w:r>
      <w:r w:rsidRPr="00E91EF1">
        <w:rPr>
          <w:i/>
        </w:rPr>
        <w:t>Biochim Biophys Acta</w:t>
      </w:r>
      <w:r>
        <w:t xml:space="preserve">, 2015, </w:t>
      </w:r>
      <w:r w:rsidRPr="00E91EF1">
        <w:rPr>
          <w:b/>
        </w:rPr>
        <w:t>1848</w:t>
      </w:r>
      <w:r w:rsidR="00E3022B">
        <w:t>, 1319</w:t>
      </w:r>
      <w:r>
        <w:t>.</w:t>
      </w:r>
      <w:bookmarkEnd w:id="287"/>
    </w:p>
    <w:p w14:paraId="17A2ECA7" w14:textId="2BB4176B" w:rsidR="00E91EF1" w:rsidRDefault="00E91EF1" w:rsidP="00E91EF1">
      <w:pPr>
        <w:pStyle w:val="N3References"/>
        <w:spacing w:line="240" w:lineRule="exact"/>
        <w:ind w:left="720" w:hanging="720"/>
      </w:pPr>
      <w:bookmarkStart w:id="288" w:name="_ENREF_286"/>
      <w:r>
        <w:t>286.</w:t>
      </w:r>
      <w:r>
        <w:tab/>
        <w:t xml:space="preserve">T. Reddy, D. Shorthouse, D. L. Parton, E. Jefferys, P. W. Fowler, M. Chavent, M. Baaden and M. S. Sansom, </w:t>
      </w:r>
      <w:r w:rsidRPr="00E91EF1">
        <w:rPr>
          <w:i/>
        </w:rPr>
        <w:t>Structure</w:t>
      </w:r>
      <w:r>
        <w:t xml:space="preserve">, 2015, </w:t>
      </w:r>
      <w:r w:rsidRPr="00E91EF1">
        <w:rPr>
          <w:b/>
        </w:rPr>
        <w:t>23</w:t>
      </w:r>
      <w:r w:rsidR="00E3022B">
        <w:t>, 584</w:t>
      </w:r>
      <w:r>
        <w:t>.</w:t>
      </w:r>
      <w:bookmarkEnd w:id="288"/>
    </w:p>
    <w:p w14:paraId="005B8F26" w14:textId="77777777" w:rsidR="00E91EF1" w:rsidRDefault="00E91EF1" w:rsidP="00E91EF1">
      <w:pPr>
        <w:pStyle w:val="N3References"/>
        <w:spacing w:line="240" w:lineRule="exact"/>
        <w:ind w:left="720" w:hanging="720"/>
      </w:pPr>
      <w:bookmarkStart w:id="289" w:name="_ENREF_287"/>
      <w:r>
        <w:t>287.</w:t>
      </w:r>
      <w:r>
        <w:tab/>
        <w:t xml:space="preserve">H. Koldso, D. Shorthouse, J. Helie and M. S. Sansom, </w:t>
      </w:r>
      <w:r w:rsidRPr="00E91EF1">
        <w:rPr>
          <w:i/>
        </w:rPr>
        <w:t>Plos Comput Biol</w:t>
      </w:r>
      <w:r>
        <w:t xml:space="preserve">, 2014, </w:t>
      </w:r>
      <w:r w:rsidRPr="00E91EF1">
        <w:rPr>
          <w:b/>
        </w:rPr>
        <w:t>10</w:t>
      </w:r>
      <w:r>
        <w:t>, e1003911.</w:t>
      </w:r>
      <w:bookmarkEnd w:id="289"/>
    </w:p>
    <w:p w14:paraId="3A26F744" w14:textId="5F9CD472" w:rsidR="00E91EF1" w:rsidRDefault="00E91EF1" w:rsidP="00E91EF1">
      <w:pPr>
        <w:pStyle w:val="N3References"/>
        <w:spacing w:line="240" w:lineRule="exact"/>
        <w:ind w:left="720" w:hanging="720"/>
      </w:pPr>
      <w:bookmarkStart w:id="290" w:name="_ENREF_288"/>
      <w:r>
        <w:t>288.</w:t>
      </w:r>
      <w:r>
        <w:tab/>
        <w:t xml:space="preserve">H. J. Risselada and S. J. Marrink, </w:t>
      </w:r>
      <w:r w:rsidRPr="00E91EF1">
        <w:rPr>
          <w:i/>
        </w:rPr>
        <w:t>Phys Chem Chem Phys</w:t>
      </w:r>
      <w:r>
        <w:t xml:space="preserve">, 2009, </w:t>
      </w:r>
      <w:r w:rsidRPr="00E91EF1">
        <w:rPr>
          <w:b/>
        </w:rPr>
        <w:t>11</w:t>
      </w:r>
      <w:r w:rsidR="00E3022B">
        <w:t>, 2056</w:t>
      </w:r>
      <w:r>
        <w:t>.</w:t>
      </w:r>
      <w:bookmarkEnd w:id="290"/>
    </w:p>
    <w:p w14:paraId="0E894163" w14:textId="77777777" w:rsidR="00E91EF1" w:rsidRDefault="00E91EF1" w:rsidP="00E91EF1">
      <w:pPr>
        <w:pStyle w:val="N3References"/>
        <w:spacing w:line="240" w:lineRule="exact"/>
        <w:ind w:left="720" w:hanging="720"/>
      </w:pPr>
      <w:bookmarkStart w:id="291" w:name="_ENREF_289"/>
      <w:r>
        <w:t>289.</w:t>
      </w:r>
      <w:r>
        <w:tab/>
        <w:t xml:space="preserve">H. J. Risselada, S. J. Marrink and M. Muller, </w:t>
      </w:r>
      <w:r w:rsidRPr="00E91EF1">
        <w:rPr>
          <w:i/>
        </w:rPr>
        <w:t>Phys Rev Lett</w:t>
      </w:r>
      <w:r>
        <w:t xml:space="preserve">, 2011, </w:t>
      </w:r>
      <w:r w:rsidRPr="00E91EF1">
        <w:rPr>
          <w:b/>
        </w:rPr>
        <w:t>106</w:t>
      </w:r>
      <w:r>
        <w:t>, 148102.</w:t>
      </w:r>
      <w:bookmarkEnd w:id="291"/>
    </w:p>
    <w:p w14:paraId="466103CD" w14:textId="77777777" w:rsidR="00E91EF1" w:rsidRDefault="00E91EF1" w:rsidP="00E91EF1">
      <w:pPr>
        <w:pStyle w:val="N3References"/>
        <w:spacing w:line="240" w:lineRule="exact"/>
        <w:ind w:left="720" w:hanging="720"/>
      </w:pPr>
      <w:bookmarkStart w:id="292" w:name="_ENREF_290"/>
      <w:r>
        <w:t>290.</w:t>
      </w:r>
      <w:r>
        <w:tab/>
        <w:t xml:space="preserve">S. Vanni, H. Hirose, H. Barelli, B. Antonny and R. Gautier, </w:t>
      </w:r>
      <w:r w:rsidRPr="00E91EF1">
        <w:rPr>
          <w:i/>
        </w:rPr>
        <w:t>Nat Commun</w:t>
      </w:r>
      <w:r>
        <w:t xml:space="preserve">, 2014, </w:t>
      </w:r>
      <w:r w:rsidRPr="00E91EF1">
        <w:rPr>
          <w:b/>
        </w:rPr>
        <w:t>5</w:t>
      </w:r>
      <w:r>
        <w:t>, 4916.</w:t>
      </w:r>
      <w:bookmarkEnd w:id="292"/>
    </w:p>
    <w:p w14:paraId="12D832C2" w14:textId="77777777" w:rsidR="00E91EF1" w:rsidRDefault="00E91EF1" w:rsidP="00E91EF1">
      <w:pPr>
        <w:pStyle w:val="N3References"/>
        <w:spacing w:line="240" w:lineRule="exact"/>
        <w:ind w:left="720" w:hanging="720"/>
      </w:pPr>
      <w:bookmarkStart w:id="293" w:name="_ENREF_291"/>
      <w:r>
        <w:t>291.</w:t>
      </w:r>
      <w:r>
        <w:tab/>
        <w:t xml:space="preserve">S. Baoukina, L. Monticelli, M. Amrein and D. P. Tieleman, </w:t>
      </w:r>
      <w:r w:rsidRPr="00E91EF1">
        <w:rPr>
          <w:i/>
        </w:rPr>
        <w:t>Biophys J</w:t>
      </w:r>
      <w:r>
        <w:t xml:space="preserve">, 2007, </w:t>
      </w:r>
      <w:r w:rsidRPr="00E91EF1">
        <w:rPr>
          <w:b/>
        </w:rPr>
        <w:t>93</w:t>
      </w:r>
      <w:r>
        <w:t>, 3775-3782.</w:t>
      </w:r>
      <w:bookmarkEnd w:id="293"/>
    </w:p>
    <w:p w14:paraId="52FF401A" w14:textId="11833FED" w:rsidR="00E91EF1" w:rsidRDefault="00E91EF1" w:rsidP="00E91EF1">
      <w:pPr>
        <w:pStyle w:val="N3References"/>
        <w:spacing w:line="240" w:lineRule="exact"/>
        <w:ind w:left="720" w:hanging="720"/>
      </w:pPr>
      <w:bookmarkStart w:id="294" w:name="_ENREF_292"/>
      <w:r>
        <w:t>292.</w:t>
      </w:r>
      <w:r>
        <w:tab/>
        <w:t xml:space="preserve">S. Baoukina, L. Monticelli, H. J. Risselada, S. J. Marrink and D. P. Tieleman, </w:t>
      </w:r>
      <w:r w:rsidR="00E3022B">
        <w:rPr>
          <w:i/>
        </w:rPr>
        <w:t>Proc Natl Acad Sci US</w:t>
      </w:r>
      <w:r w:rsidRPr="00E91EF1">
        <w:rPr>
          <w:i/>
        </w:rPr>
        <w:t>A</w:t>
      </w:r>
      <w:r>
        <w:t xml:space="preserve">, 2008, </w:t>
      </w:r>
      <w:r w:rsidRPr="00E91EF1">
        <w:rPr>
          <w:b/>
        </w:rPr>
        <w:t>105</w:t>
      </w:r>
      <w:r w:rsidR="00E3022B">
        <w:t>, 10803</w:t>
      </w:r>
      <w:r>
        <w:t>.</w:t>
      </w:r>
      <w:bookmarkEnd w:id="294"/>
    </w:p>
    <w:p w14:paraId="4D12F872" w14:textId="62F1C0D6" w:rsidR="00E91EF1" w:rsidRDefault="00E91EF1" w:rsidP="00E91EF1">
      <w:pPr>
        <w:pStyle w:val="N3References"/>
        <w:spacing w:line="240" w:lineRule="exact"/>
        <w:ind w:left="720" w:hanging="720"/>
      </w:pPr>
      <w:bookmarkStart w:id="295" w:name="_ENREF_293"/>
      <w:r>
        <w:t>293.</w:t>
      </w:r>
      <w:r>
        <w:tab/>
        <w:t xml:space="preserve">S. Baoukina, D. Rozmanov, E. Mendez-Villuendas and D. P. Tieleman, </w:t>
      </w:r>
      <w:r w:rsidRPr="00E91EF1">
        <w:rPr>
          <w:i/>
        </w:rPr>
        <w:t>Biophys J</w:t>
      </w:r>
      <w:r>
        <w:t xml:space="preserve">, 2014, </w:t>
      </w:r>
      <w:r w:rsidRPr="00E91EF1">
        <w:rPr>
          <w:b/>
        </w:rPr>
        <w:t>107</w:t>
      </w:r>
      <w:r w:rsidR="00E3022B">
        <w:t>, 1136</w:t>
      </w:r>
      <w:r>
        <w:t>.</w:t>
      </w:r>
      <w:bookmarkEnd w:id="295"/>
    </w:p>
    <w:p w14:paraId="1A482E1F" w14:textId="3F9CC6BC" w:rsidR="00E91EF1" w:rsidRDefault="00E91EF1" w:rsidP="00E91EF1">
      <w:pPr>
        <w:pStyle w:val="N3References"/>
        <w:spacing w:line="240" w:lineRule="exact"/>
        <w:ind w:left="720" w:hanging="720"/>
      </w:pPr>
      <w:bookmarkStart w:id="296" w:name="_ENREF_294"/>
      <w:r>
        <w:t>294.</w:t>
      </w:r>
      <w:r>
        <w:tab/>
        <w:t xml:space="preserve">A. J. Markvoort and S. J. Marrink, </w:t>
      </w:r>
      <w:r w:rsidRPr="00E91EF1">
        <w:rPr>
          <w:i/>
        </w:rPr>
        <w:t>Curr Top Membr</w:t>
      </w:r>
      <w:r>
        <w:t xml:space="preserve">, 2011, </w:t>
      </w:r>
      <w:r w:rsidRPr="00E91EF1">
        <w:rPr>
          <w:b/>
        </w:rPr>
        <w:t>68</w:t>
      </w:r>
      <w:r w:rsidR="00E3022B">
        <w:t>, 259</w:t>
      </w:r>
      <w:r>
        <w:t>.</w:t>
      </w:r>
      <w:bookmarkEnd w:id="296"/>
    </w:p>
    <w:p w14:paraId="4319AF78" w14:textId="77777777" w:rsidR="00E91EF1" w:rsidRDefault="00E91EF1" w:rsidP="00E91EF1">
      <w:pPr>
        <w:pStyle w:val="N3References"/>
        <w:spacing w:line="240" w:lineRule="exact"/>
        <w:ind w:left="720" w:hanging="720"/>
      </w:pPr>
      <w:bookmarkStart w:id="297" w:name="_ENREF_295"/>
      <w:r>
        <w:t>295.</w:t>
      </w:r>
      <w:r>
        <w:tab/>
        <w:t xml:space="preserve">M. Pannuzzo, D. H. De Jong, A. Raudino and S. J. Marrink, </w:t>
      </w:r>
      <w:r w:rsidRPr="00E91EF1">
        <w:rPr>
          <w:i/>
        </w:rPr>
        <w:t>J Chem Phys</w:t>
      </w:r>
      <w:r>
        <w:t xml:space="preserve">, 2014, </w:t>
      </w:r>
      <w:r w:rsidRPr="00E91EF1">
        <w:rPr>
          <w:b/>
        </w:rPr>
        <w:t>140</w:t>
      </w:r>
      <w:r>
        <w:t>, 124905.</w:t>
      </w:r>
      <w:bookmarkEnd w:id="297"/>
    </w:p>
    <w:p w14:paraId="3F187E53" w14:textId="4999F617" w:rsidR="00E91EF1" w:rsidRDefault="00E91EF1" w:rsidP="00E91EF1">
      <w:pPr>
        <w:pStyle w:val="N3References"/>
        <w:spacing w:line="240" w:lineRule="exact"/>
        <w:ind w:left="720" w:hanging="720"/>
      </w:pPr>
      <w:bookmarkStart w:id="298" w:name="_ENREF_296"/>
      <w:r>
        <w:t>296.</w:t>
      </w:r>
      <w:r>
        <w:tab/>
        <w:t xml:space="preserve">H. J. Risselada, G. Bubnis and H. Grubmuller, </w:t>
      </w:r>
      <w:r w:rsidRPr="00E91EF1">
        <w:rPr>
          <w:i/>
        </w:rPr>
        <w:t>Proc Natl Acad Sci U S A</w:t>
      </w:r>
      <w:r>
        <w:t xml:space="preserve">, 2014, </w:t>
      </w:r>
      <w:r w:rsidRPr="00E91EF1">
        <w:rPr>
          <w:b/>
        </w:rPr>
        <w:t>111</w:t>
      </w:r>
      <w:r w:rsidR="00E3022B">
        <w:t>, 11043</w:t>
      </w:r>
      <w:r>
        <w:t>.</w:t>
      </w:r>
      <w:bookmarkEnd w:id="298"/>
    </w:p>
    <w:p w14:paraId="6FBC15AD" w14:textId="77777777" w:rsidR="00E91EF1" w:rsidRDefault="00E91EF1" w:rsidP="00E91EF1">
      <w:pPr>
        <w:pStyle w:val="N3References"/>
        <w:spacing w:line="240" w:lineRule="exact"/>
        <w:ind w:left="720" w:hanging="720"/>
      </w:pPr>
      <w:bookmarkStart w:id="299" w:name="_ENREF_297"/>
      <w:r>
        <w:t>297.</w:t>
      </w:r>
      <w:r>
        <w:tab/>
        <w:t xml:space="preserve">H. J. Risselada, G. Marelli, M. Fuhrmans, Y. G. Smirnova, H. Grubmuller, S. J. Marrink and M. Muller, </w:t>
      </w:r>
      <w:r w:rsidRPr="00E91EF1">
        <w:rPr>
          <w:i/>
        </w:rPr>
        <w:t>PLoS One</w:t>
      </w:r>
      <w:r>
        <w:t xml:space="preserve">, 2012, </w:t>
      </w:r>
      <w:r w:rsidRPr="00E91EF1">
        <w:rPr>
          <w:b/>
        </w:rPr>
        <w:t>7</w:t>
      </w:r>
      <w:r>
        <w:t>, e38302.</w:t>
      </w:r>
      <w:bookmarkEnd w:id="299"/>
    </w:p>
    <w:p w14:paraId="7C91E84D" w14:textId="1A0D4E8F" w:rsidR="00E91EF1" w:rsidRDefault="00E91EF1" w:rsidP="00E91EF1">
      <w:pPr>
        <w:pStyle w:val="N3References"/>
        <w:spacing w:line="240" w:lineRule="exact"/>
        <w:ind w:left="720" w:hanging="720"/>
      </w:pPr>
      <w:bookmarkStart w:id="300" w:name="_ENREF_298"/>
      <w:r>
        <w:t>298.</w:t>
      </w:r>
      <w:r>
        <w:tab/>
        <w:t xml:space="preserve">H. J. Risselada, Y. Smirnova and H. Grubmuller, </w:t>
      </w:r>
      <w:r w:rsidRPr="00E91EF1">
        <w:rPr>
          <w:i/>
        </w:rPr>
        <w:t>Biophys J</w:t>
      </w:r>
      <w:r>
        <w:t xml:space="preserve">, 2014, </w:t>
      </w:r>
      <w:r w:rsidRPr="00E91EF1">
        <w:rPr>
          <w:b/>
        </w:rPr>
        <w:t>107</w:t>
      </w:r>
      <w:r w:rsidR="00E3022B">
        <w:t>, 2287</w:t>
      </w:r>
      <w:r>
        <w:t>.</w:t>
      </w:r>
      <w:bookmarkEnd w:id="300"/>
    </w:p>
    <w:p w14:paraId="7A229A0E" w14:textId="01A21491" w:rsidR="00E91EF1" w:rsidRDefault="00E91EF1" w:rsidP="00E91EF1">
      <w:pPr>
        <w:pStyle w:val="N3References"/>
        <w:spacing w:line="240" w:lineRule="exact"/>
        <w:ind w:left="720" w:hanging="720"/>
      </w:pPr>
      <w:bookmarkStart w:id="301" w:name="_ENREF_299"/>
      <w:r>
        <w:t>299.</w:t>
      </w:r>
      <w:r>
        <w:tab/>
        <w:t xml:space="preserve">M. Pinot, S. Vanni, S. Pagnotta, S. Lacas-Gervais, L. A. Payet, T. Ferreira, R. Gautier, B. Goud, B. Antonny and H. Barelli, </w:t>
      </w:r>
      <w:r w:rsidRPr="00E91EF1">
        <w:rPr>
          <w:i/>
        </w:rPr>
        <w:t>Science</w:t>
      </w:r>
      <w:r>
        <w:t xml:space="preserve">, 2014, </w:t>
      </w:r>
      <w:r w:rsidRPr="00E91EF1">
        <w:rPr>
          <w:b/>
        </w:rPr>
        <w:t>345</w:t>
      </w:r>
      <w:r w:rsidR="00E3022B">
        <w:t>, 69</w:t>
      </w:r>
      <w:r>
        <w:t>.</w:t>
      </w:r>
      <w:bookmarkEnd w:id="301"/>
    </w:p>
    <w:p w14:paraId="04B6A12B" w14:textId="43F1B2B7" w:rsidR="00E91EF1" w:rsidRDefault="00E91EF1" w:rsidP="00E91EF1">
      <w:pPr>
        <w:pStyle w:val="N3References"/>
        <w:spacing w:line="240" w:lineRule="exact"/>
        <w:ind w:left="720" w:hanging="720"/>
      </w:pPr>
      <w:bookmarkStart w:id="302" w:name="_ENREF_300"/>
      <w:r>
        <w:t>300.</w:t>
      </w:r>
      <w:r>
        <w:tab/>
        <w:t xml:space="preserve">W. Shinoda, T. Nakamura and S. O. Nielsen, </w:t>
      </w:r>
      <w:r w:rsidRPr="00E91EF1">
        <w:rPr>
          <w:i/>
        </w:rPr>
        <w:t>Soft Matter</w:t>
      </w:r>
      <w:r>
        <w:t xml:space="preserve">, 2011, </w:t>
      </w:r>
      <w:r w:rsidRPr="00E91EF1">
        <w:rPr>
          <w:b/>
        </w:rPr>
        <w:t>7</w:t>
      </w:r>
      <w:r w:rsidR="00E3022B">
        <w:t>, 9012</w:t>
      </w:r>
      <w:r>
        <w:t>.</w:t>
      </w:r>
      <w:bookmarkEnd w:id="302"/>
    </w:p>
    <w:p w14:paraId="6E9C5812" w14:textId="38016B38" w:rsidR="00E91EF1" w:rsidRDefault="00E91EF1" w:rsidP="00E91EF1">
      <w:pPr>
        <w:pStyle w:val="N3References"/>
        <w:spacing w:line="240" w:lineRule="exact"/>
        <w:ind w:left="720" w:hanging="720"/>
      </w:pPr>
      <w:bookmarkStart w:id="303" w:name="_ENREF_301"/>
      <w:r>
        <w:t>301.</w:t>
      </w:r>
      <w:r>
        <w:tab/>
        <w:t xml:space="preserve">S. Kawamoto and W. Shinoda, </w:t>
      </w:r>
      <w:r w:rsidRPr="00E91EF1">
        <w:rPr>
          <w:i/>
        </w:rPr>
        <w:t>Soft Matter</w:t>
      </w:r>
      <w:r>
        <w:t xml:space="preserve">, 2014, </w:t>
      </w:r>
      <w:r w:rsidRPr="00E91EF1">
        <w:rPr>
          <w:b/>
        </w:rPr>
        <w:t>10</w:t>
      </w:r>
      <w:r w:rsidR="00E3022B">
        <w:t>, 3048</w:t>
      </w:r>
      <w:r>
        <w:t>.</w:t>
      </w:r>
      <w:bookmarkEnd w:id="303"/>
    </w:p>
    <w:p w14:paraId="236456F1" w14:textId="7DAA6BD7" w:rsidR="00E91EF1" w:rsidRDefault="00E91EF1" w:rsidP="00E91EF1">
      <w:pPr>
        <w:pStyle w:val="N3References"/>
        <w:spacing w:line="240" w:lineRule="exact"/>
        <w:ind w:left="720" w:hanging="720"/>
      </w:pPr>
      <w:bookmarkStart w:id="304" w:name="_ENREF_302"/>
      <w:r>
        <w:t>302.</w:t>
      </w:r>
      <w:r>
        <w:tab/>
        <w:t xml:space="preserve">W. Shinoda and M. L. Klein, </w:t>
      </w:r>
      <w:r w:rsidRPr="00E91EF1">
        <w:rPr>
          <w:i/>
        </w:rPr>
        <w:t xml:space="preserve">Pure </w:t>
      </w:r>
      <w:r w:rsidR="00E3022B">
        <w:rPr>
          <w:i/>
        </w:rPr>
        <w:t>Appl Chem</w:t>
      </w:r>
      <w:r>
        <w:t xml:space="preserve"> 2014, </w:t>
      </w:r>
      <w:r w:rsidRPr="00E91EF1">
        <w:rPr>
          <w:b/>
        </w:rPr>
        <w:t>86</w:t>
      </w:r>
      <w:r>
        <w:t>, 215</w:t>
      </w:r>
      <w:bookmarkEnd w:id="304"/>
      <w:r w:rsidR="00E3022B">
        <w:t>.</w:t>
      </w:r>
    </w:p>
    <w:p w14:paraId="42576E3E" w14:textId="0038D3BF" w:rsidR="00E91EF1" w:rsidRDefault="00E91EF1" w:rsidP="00E91EF1">
      <w:pPr>
        <w:pStyle w:val="N3References"/>
        <w:spacing w:line="240" w:lineRule="exact"/>
        <w:ind w:left="720" w:hanging="720"/>
      </w:pPr>
      <w:bookmarkStart w:id="305" w:name="_ENREF_303"/>
      <w:r>
        <w:t>303.</w:t>
      </w:r>
      <w:r>
        <w:tab/>
        <w:t xml:space="preserve">H. T. McMahon and J. L. Gallop, </w:t>
      </w:r>
      <w:r w:rsidRPr="00E91EF1">
        <w:rPr>
          <w:i/>
        </w:rPr>
        <w:t>Nature</w:t>
      </w:r>
      <w:r>
        <w:t xml:space="preserve">, 2005, </w:t>
      </w:r>
      <w:r w:rsidRPr="00E91EF1">
        <w:rPr>
          <w:b/>
        </w:rPr>
        <w:t>438</w:t>
      </w:r>
      <w:r w:rsidR="00E3022B">
        <w:t>, 590</w:t>
      </w:r>
      <w:r>
        <w:t>.</w:t>
      </w:r>
      <w:bookmarkEnd w:id="305"/>
    </w:p>
    <w:p w14:paraId="6D933366" w14:textId="270F587D" w:rsidR="00E91EF1" w:rsidRDefault="00E91EF1" w:rsidP="00E91EF1">
      <w:pPr>
        <w:pStyle w:val="N3References"/>
        <w:spacing w:line="240" w:lineRule="exact"/>
        <w:ind w:left="720" w:hanging="720"/>
      </w:pPr>
      <w:bookmarkStart w:id="306" w:name="_ENREF_304"/>
      <w:r>
        <w:t>304.</w:t>
      </w:r>
      <w:r>
        <w:tab/>
        <w:t xml:space="preserve">J. Zimmerberg and M. M. Kozlov, </w:t>
      </w:r>
      <w:r w:rsidRPr="00E91EF1">
        <w:rPr>
          <w:i/>
        </w:rPr>
        <w:t>Nat Rev Mol Cell Bio</w:t>
      </w:r>
      <w:r>
        <w:t xml:space="preserve">, 2006, </w:t>
      </w:r>
      <w:r w:rsidRPr="00E91EF1">
        <w:rPr>
          <w:b/>
        </w:rPr>
        <w:t>7</w:t>
      </w:r>
      <w:r w:rsidR="00E3022B">
        <w:t>, 9</w:t>
      </w:r>
      <w:r>
        <w:t>.</w:t>
      </w:r>
      <w:bookmarkEnd w:id="306"/>
    </w:p>
    <w:p w14:paraId="16B8333A" w14:textId="1F9E0E2F" w:rsidR="00E91EF1" w:rsidRDefault="00E91EF1" w:rsidP="00E91EF1">
      <w:pPr>
        <w:pStyle w:val="N3References"/>
        <w:spacing w:line="240" w:lineRule="exact"/>
        <w:ind w:left="720" w:hanging="720"/>
      </w:pPr>
      <w:bookmarkStart w:id="307" w:name="_ENREF_305"/>
      <w:r>
        <w:t>305.</w:t>
      </w:r>
      <w:r>
        <w:tab/>
        <w:t xml:space="preserve">J. Bigay and B. Antonny, </w:t>
      </w:r>
      <w:r w:rsidRPr="00E91EF1">
        <w:rPr>
          <w:i/>
        </w:rPr>
        <w:t>Dev Cell</w:t>
      </w:r>
      <w:r>
        <w:t xml:space="preserve">, 2012, </w:t>
      </w:r>
      <w:r w:rsidRPr="00E91EF1">
        <w:rPr>
          <w:b/>
        </w:rPr>
        <w:t>23</w:t>
      </w:r>
      <w:r w:rsidR="00E3022B">
        <w:t>, 886</w:t>
      </w:r>
      <w:r>
        <w:t>.</w:t>
      </w:r>
      <w:bookmarkEnd w:id="307"/>
    </w:p>
    <w:p w14:paraId="008A6596" w14:textId="149F43D5" w:rsidR="00E91EF1" w:rsidRDefault="00E91EF1" w:rsidP="00E91EF1">
      <w:pPr>
        <w:pStyle w:val="N3References"/>
        <w:spacing w:line="240" w:lineRule="exact"/>
        <w:ind w:left="720" w:hanging="720"/>
      </w:pPr>
      <w:bookmarkStart w:id="308" w:name="_ENREF_306"/>
      <w:r>
        <w:t>306.</w:t>
      </w:r>
      <w:r>
        <w:tab/>
        <w:t xml:space="preserve">H. J. Risselada, A. E. Mark and S. J. Marrink, </w:t>
      </w:r>
      <w:r w:rsidRPr="00E91EF1">
        <w:rPr>
          <w:i/>
        </w:rPr>
        <w:t>J Phys Chem B</w:t>
      </w:r>
      <w:r>
        <w:t xml:space="preserve">, 2008, </w:t>
      </w:r>
      <w:r w:rsidRPr="00E91EF1">
        <w:rPr>
          <w:b/>
        </w:rPr>
        <w:t>112</w:t>
      </w:r>
      <w:r w:rsidR="00E3022B">
        <w:t>, 7438</w:t>
      </w:r>
      <w:r>
        <w:t>.</w:t>
      </w:r>
      <w:bookmarkEnd w:id="308"/>
    </w:p>
    <w:p w14:paraId="24269EAA" w14:textId="5AF81FA3" w:rsidR="00E91EF1" w:rsidRDefault="00E91EF1" w:rsidP="00E91EF1">
      <w:pPr>
        <w:pStyle w:val="N3References"/>
        <w:spacing w:line="240" w:lineRule="exact"/>
        <w:ind w:left="720" w:hanging="720"/>
      </w:pPr>
      <w:bookmarkStart w:id="309" w:name="_ENREF_307"/>
      <w:r>
        <w:t>307.</w:t>
      </w:r>
      <w:r>
        <w:tab/>
        <w:t xml:space="preserve">L. Vamparys, R. Gautier, S. Vanni, W. F. D. Bennett, D. P. Tieleman, B. Antonny, C. Etchebest and P. F. J. Fuchs, </w:t>
      </w:r>
      <w:r w:rsidRPr="00E91EF1">
        <w:rPr>
          <w:i/>
        </w:rPr>
        <w:t>Biophys J</w:t>
      </w:r>
      <w:r>
        <w:t xml:space="preserve">, 2013, </w:t>
      </w:r>
      <w:r w:rsidRPr="00E91EF1">
        <w:rPr>
          <w:b/>
        </w:rPr>
        <w:t>104</w:t>
      </w:r>
      <w:r w:rsidR="00E3022B">
        <w:t>, 585</w:t>
      </w:r>
      <w:r>
        <w:t>.</w:t>
      </w:r>
      <w:bookmarkEnd w:id="309"/>
    </w:p>
    <w:p w14:paraId="3A00995F" w14:textId="61B88131" w:rsidR="00E91EF1" w:rsidRDefault="00E91EF1" w:rsidP="00E91EF1">
      <w:pPr>
        <w:pStyle w:val="N3References"/>
        <w:spacing w:line="240" w:lineRule="exact"/>
        <w:ind w:left="720" w:hanging="720"/>
      </w:pPr>
      <w:bookmarkStart w:id="310" w:name="_ENREF_308"/>
      <w:r>
        <w:t>308.</w:t>
      </w:r>
      <w:r>
        <w:tab/>
        <w:t xml:space="preserve">S. Vanni, L. Vamparys, R. Gautier, G. Drin, C. Etchebest, P. F. J. Fuchs and B. Antonny, </w:t>
      </w:r>
      <w:r w:rsidRPr="00E91EF1">
        <w:rPr>
          <w:i/>
        </w:rPr>
        <w:t>Biophys J</w:t>
      </w:r>
      <w:r>
        <w:t xml:space="preserve">, 2013, </w:t>
      </w:r>
      <w:r w:rsidRPr="00E91EF1">
        <w:rPr>
          <w:b/>
        </w:rPr>
        <w:t>104</w:t>
      </w:r>
      <w:r w:rsidR="00E3022B">
        <w:t>, 575</w:t>
      </w:r>
      <w:r>
        <w:t>.</w:t>
      </w:r>
      <w:bookmarkEnd w:id="310"/>
    </w:p>
    <w:p w14:paraId="18555364" w14:textId="19927163" w:rsidR="00E91EF1" w:rsidRDefault="00E91EF1" w:rsidP="00E91EF1">
      <w:pPr>
        <w:pStyle w:val="N3References"/>
        <w:spacing w:line="240" w:lineRule="exact"/>
        <w:ind w:left="720" w:hanging="720"/>
      </w:pPr>
      <w:bookmarkStart w:id="311" w:name="_ENREF_309"/>
      <w:r>
        <w:t>309.</w:t>
      </w:r>
      <w:r>
        <w:tab/>
        <w:t xml:space="preserve">M. M. Kamal, D. Mills, M. Grzybek and J. Howard, </w:t>
      </w:r>
      <w:r w:rsidRPr="00E91EF1">
        <w:rPr>
          <w:i/>
        </w:rPr>
        <w:t>P</w:t>
      </w:r>
      <w:r w:rsidR="00E3022B">
        <w:rPr>
          <w:i/>
        </w:rPr>
        <w:t>roc</w:t>
      </w:r>
      <w:r w:rsidRPr="00E91EF1">
        <w:rPr>
          <w:i/>
        </w:rPr>
        <w:t xml:space="preserve"> Natl Acad Sci USA</w:t>
      </w:r>
      <w:r>
        <w:t xml:space="preserve">, 2009, </w:t>
      </w:r>
      <w:r w:rsidRPr="00E91EF1">
        <w:rPr>
          <w:b/>
        </w:rPr>
        <w:t>106</w:t>
      </w:r>
      <w:r w:rsidR="00E3022B">
        <w:t>, 22245</w:t>
      </w:r>
      <w:r>
        <w:t>.</w:t>
      </w:r>
      <w:bookmarkEnd w:id="311"/>
    </w:p>
    <w:p w14:paraId="13E212B1" w14:textId="77777777" w:rsidR="00E91EF1" w:rsidRDefault="00E91EF1" w:rsidP="00E91EF1">
      <w:pPr>
        <w:pStyle w:val="N3References"/>
        <w:spacing w:line="240" w:lineRule="exact"/>
        <w:ind w:left="720" w:hanging="720"/>
      </w:pPr>
      <w:bookmarkStart w:id="312" w:name="_ENREF_310"/>
      <w:r>
        <w:t>310.</w:t>
      </w:r>
      <w:r>
        <w:tab/>
        <w:t xml:space="preserve">T. Kawakatsu, </w:t>
      </w:r>
      <w:r w:rsidRPr="00E91EF1">
        <w:rPr>
          <w:i/>
        </w:rPr>
        <w:t>Statistical Physics of Polymers</w:t>
      </w:r>
      <w:r>
        <w:t>, Springer, Berlin, 2004.</w:t>
      </w:r>
      <w:bookmarkEnd w:id="312"/>
    </w:p>
    <w:p w14:paraId="3FD236A0" w14:textId="0EEFBB48" w:rsidR="00E91EF1" w:rsidRDefault="00E91EF1" w:rsidP="00E91EF1">
      <w:pPr>
        <w:pStyle w:val="N3References"/>
        <w:spacing w:line="240" w:lineRule="exact"/>
        <w:ind w:left="720" w:hanging="720"/>
      </w:pPr>
      <w:bookmarkStart w:id="313" w:name="_ENREF_311"/>
      <w:r>
        <w:t>311.</w:t>
      </w:r>
      <w:r>
        <w:tab/>
        <w:t xml:space="preserve">S. Marcelja, </w:t>
      </w:r>
      <w:r w:rsidRPr="00E91EF1">
        <w:rPr>
          <w:i/>
        </w:rPr>
        <w:t>Nature</w:t>
      </w:r>
      <w:r>
        <w:t xml:space="preserve">, 1973, </w:t>
      </w:r>
      <w:r w:rsidRPr="00E91EF1">
        <w:rPr>
          <w:b/>
        </w:rPr>
        <w:t>241</w:t>
      </w:r>
      <w:r w:rsidR="00E3022B">
        <w:t>, 451</w:t>
      </w:r>
      <w:r>
        <w:t>.</w:t>
      </w:r>
      <w:bookmarkEnd w:id="313"/>
    </w:p>
    <w:p w14:paraId="05AC8F78" w14:textId="77777777" w:rsidR="00E91EF1" w:rsidRDefault="00E91EF1" w:rsidP="00E91EF1">
      <w:pPr>
        <w:pStyle w:val="N3References"/>
        <w:spacing w:line="240" w:lineRule="exact"/>
        <w:ind w:left="720" w:hanging="720"/>
      </w:pPr>
      <w:bookmarkStart w:id="314" w:name="_ENREF_312"/>
      <w:r>
        <w:t>312.</w:t>
      </w:r>
      <w:r>
        <w:tab/>
        <w:t xml:space="preserve">P. G. Khalatur, in </w:t>
      </w:r>
      <w:r w:rsidRPr="00E91EF1">
        <w:rPr>
          <w:i/>
        </w:rPr>
        <w:t>Polymer Science: A Comprehensive Reference</w:t>
      </w:r>
      <w:r>
        <w:t>, eds. K. Matyjaszewski and M. Möller, Elsevier, Amsterdam, 2012, pp. 417-460.</w:t>
      </w:r>
      <w:bookmarkEnd w:id="314"/>
    </w:p>
    <w:p w14:paraId="37232BF9" w14:textId="1EAC563E" w:rsidR="00E91EF1" w:rsidRDefault="00E91EF1" w:rsidP="00E91EF1">
      <w:pPr>
        <w:pStyle w:val="N3References"/>
        <w:spacing w:line="240" w:lineRule="exact"/>
        <w:ind w:left="720" w:hanging="720"/>
      </w:pPr>
      <w:bookmarkStart w:id="315" w:name="_ENREF_313"/>
      <w:r>
        <w:t>313.</w:t>
      </w:r>
      <w:r>
        <w:tab/>
        <w:t xml:space="preserve">K. M. Langner and G. J. A. Sevink, </w:t>
      </w:r>
      <w:r w:rsidRPr="00E91EF1">
        <w:rPr>
          <w:i/>
        </w:rPr>
        <w:t>Soft Matter</w:t>
      </w:r>
      <w:r>
        <w:t xml:space="preserve">, 2012, </w:t>
      </w:r>
      <w:r w:rsidRPr="00E91EF1">
        <w:rPr>
          <w:b/>
        </w:rPr>
        <w:t>8</w:t>
      </w:r>
      <w:r w:rsidR="00E3022B">
        <w:t>, 5102</w:t>
      </w:r>
      <w:r>
        <w:t>.</w:t>
      </w:r>
      <w:bookmarkEnd w:id="315"/>
    </w:p>
    <w:p w14:paraId="4450E123" w14:textId="3182D28D" w:rsidR="00E91EF1" w:rsidRDefault="00E91EF1" w:rsidP="00E91EF1">
      <w:pPr>
        <w:pStyle w:val="N3References"/>
        <w:spacing w:line="240" w:lineRule="exact"/>
        <w:ind w:left="720" w:hanging="720"/>
      </w:pPr>
      <w:bookmarkStart w:id="316" w:name="_ENREF_314"/>
      <w:r>
        <w:t>314.</w:t>
      </w:r>
      <w:r>
        <w:tab/>
        <w:t xml:space="preserve">G. Milano and T. Kawakatsu, </w:t>
      </w:r>
      <w:r w:rsidRPr="00E91EF1">
        <w:rPr>
          <w:i/>
        </w:rPr>
        <w:t>Physical Biology</w:t>
      </w:r>
      <w:r>
        <w:t xml:space="preserve">, 2013, </w:t>
      </w:r>
      <w:r w:rsidRPr="00E91EF1">
        <w:rPr>
          <w:b/>
        </w:rPr>
        <w:t>10</w:t>
      </w:r>
      <w:r w:rsidR="00E3022B">
        <w:t>, 45007</w:t>
      </w:r>
      <w:r>
        <w:t>.</w:t>
      </w:r>
      <w:bookmarkEnd w:id="316"/>
    </w:p>
    <w:p w14:paraId="570DEF56" w14:textId="3899ADA8" w:rsidR="00E91EF1" w:rsidRDefault="00E91EF1" w:rsidP="00E91EF1">
      <w:pPr>
        <w:pStyle w:val="N3References"/>
        <w:spacing w:line="240" w:lineRule="exact"/>
        <w:ind w:left="720" w:hanging="720"/>
      </w:pPr>
      <w:bookmarkStart w:id="317" w:name="_ENREF_315"/>
      <w:r>
        <w:t>315.</w:t>
      </w:r>
      <w:r>
        <w:tab/>
        <w:t xml:space="preserve">K. C. Daoulas and M. Muller, </w:t>
      </w:r>
      <w:r w:rsidRPr="00E91EF1">
        <w:rPr>
          <w:i/>
        </w:rPr>
        <w:t>J Chem Phys</w:t>
      </w:r>
      <w:r>
        <w:t xml:space="preserve">, 2006, </w:t>
      </w:r>
      <w:r w:rsidRPr="00E91EF1">
        <w:rPr>
          <w:b/>
        </w:rPr>
        <w:t>125</w:t>
      </w:r>
      <w:bookmarkEnd w:id="317"/>
      <w:r w:rsidR="00E3022B">
        <w:t xml:space="preserve">, </w:t>
      </w:r>
      <w:r w:rsidR="00E3022B" w:rsidRPr="00E3022B">
        <w:t>184904</w:t>
      </w:r>
      <w:r w:rsidR="00E3022B">
        <w:t>.</w:t>
      </w:r>
    </w:p>
    <w:p w14:paraId="72B5125E" w14:textId="5BFF83D7" w:rsidR="00E91EF1" w:rsidRDefault="00E91EF1" w:rsidP="00E91EF1">
      <w:pPr>
        <w:pStyle w:val="N3References"/>
        <w:spacing w:line="240" w:lineRule="exact"/>
        <w:ind w:left="720" w:hanging="720"/>
      </w:pPr>
      <w:bookmarkStart w:id="318" w:name="_ENREF_316"/>
      <w:r>
        <w:t>316.</w:t>
      </w:r>
      <w:r>
        <w:tab/>
        <w:t xml:space="preserve">K. C. Daoulas, M. Muller, J. J. de Pablo, P. F. Nealey and G. D. Smith, </w:t>
      </w:r>
      <w:r w:rsidRPr="00E91EF1">
        <w:rPr>
          <w:i/>
        </w:rPr>
        <w:t>Soft Matter</w:t>
      </w:r>
      <w:r>
        <w:t xml:space="preserve">, 2006, </w:t>
      </w:r>
      <w:r w:rsidRPr="00E91EF1">
        <w:rPr>
          <w:b/>
        </w:rPr>
        <w:t>2</w:t>
      </w:r>
      <w:r w:rsidR="00E3022B">
        <w:t>, 573</w:t>
      </w:r>
      <w:r>
        <w:t>.</w:t>
      </w:r>
      <w:bookmarkEnd w:id="318"/>
    </w:p>
    <w:p w14:paraId="26CCC14F" w14:textId="4826543D" w:rsidR="00E91EF1" w:rsidRDefault="00E91EF1" w:rsidP="00E91EF1">
      <w:pPr>
        <w:pStyle w:val="N3References"/>
        <w:spacing w:line="240" w:lineRule="exact"/>
        <w:ind w:left="720" w:hanging="720"/>
      </w:pPr>
      <w:bookmarkStart w:id="319" w:name="_ENREF_317"/>
      <w:r>
        <w:lastRenderedPageBreak/>
        <w:t>317.</w:t>
      </w:r>
      <w:r>
        <w:tab/>
        <w:t xml:space="preserve">M. P. Stoykovich, M. Muller, S. O. Kim, H. H. Solak, E. W. Edwards, J. J. de Pablo and P. F. Nealey, </w:t>
      </w:r>
      <w:r w:rsidRPr="00E91EF1">
        <w:rPr>
          <w:i/>
        </w:rPr>
        <w:t>Science</w:t>
      </w:r>
      <w:r>
        <w:t xml:space="preserve">, 2005, </w:t>
      </w:r>
      <w:r w:rsidRPr="00E91EF1">
        <w:rPr>
          <w:b/>
        </w:rPr>
        <w:t>308</w:t>
      </w:r>
      <w:r>
        <w:t>, 1442</w:t>
      </w:r>
      <w:bookmarkEnd w:id="319"/>
      <w:r w:rsidR="00E3022B">
        <w:t>.</w:t>
      </w:r>
    </w:p>
    <w:p w14:paraId="13FE6672" w14:textId="3EB43182" w:rsidR="00E91EF1" w:rsidRDefault="00E91EF1" w:rsidP="00E91EF1">
      <w:pPr>
        <w:pStyle w:val="N3References"/>
        <w:spacing w:line="240" w:lineRule="exact"/>
        <w:ind w:left="720" w:hanging="720"/>
      </w:pPr>
      <w:bookmarkStart w:id="320" w:name="_ENREF_318"/>
      <w:r>
        <w:t>318.</w:t>
      </w:r>
      <w:r>
        <w:tab/>
        <w:t xml:space="preserve">A. Ramirez-Hernandez, H. S. Suh, P. F. Nealey and J. J. de Pablo, </w:t>
      </w:r>
      <w:r w:rsidRPr="00E91EF1">
        <w:rPr>
          <w:i/>
        </w:rPr>
        <w:t>Macromolecules</w:t>
      </w:r>
      <w:r>
        <w:t xml:space="preserve">, 2014, </w:t>
      </w:r>
      <w:r w:rsidRPr="00E91EF1">
        <w:rPr>
          <w:b/>
        </w:rPr>
        <w:t>47</w:t>
      </w:r>
      <w:r>
        <w:t>, 3520</w:t>
      </w:r>
      <w:bookmarkEnd w:id="320"/>
      <w:r w:rsidR="00E3022B">
        <w:t>.</w:t>
      </w:r>
    </w:p>
    <w:p w14:paraId="00FBA0A4" w14:textId="05E3C22A" w:rsidR="00E91EF1" w:rsidRDefault="00E91EF1" w:rsidP="00E91EF1">
      <w:pPr>
        <w:pStyle w:val="N3References"/>
        <w:spacing w:line="240" w:lineRule="exact"/>
        <w:ind w:left="720" w:hanging="720"/>
      </w:pPr>
      <w:bookmarkStart w:id="321" w:name="_ENREF_319"/>
      <w:r>
        <w:t>319.</w:t>
      </w:r>
      <w:r>
        <w:tab/>
        <w:t xml:space="preserve">G. Milano and T. Kawakatsu, </w:t>
      </w:r>
      <w:r w:rsidRPr="00E91EF1">
        <w:rPr>
          <w:i/>
        </w:rPr>
        <w:t>J Chem Phys</w:t>
      </w:r>
      <w:r>
        <w:t xml:space="preserve">, 2009, </w:t>
      </w:r>
      <w:r w:rsidRPr="00E91EF1">
        <w:rPr>
          <w:b/>
        </w:rPr>
        <w:t>130</w:t>
      </w:r>
      <w:bookmarkEnd w:id="321"/>
      <w:r w:rsidR="00E3022B">
        <w:t xml:space="preserve">, </w:t>
      </w:r>
      <w:r w:rsidR="00E3022B" w:rsidRPr="00E3022B">
        <w:rPr>
          <w:lang w:val="en-US"/>
        </w:rPr>
        <w:t>214106</w:t>
      </w:r>
      <w:r w:rsidR="00E3022B">
        <w:rPr>
          <w:lang w:val="en-US"/>
        </w:rPr>
        <w:t>.</w:t>
      </w:r>
    </w:p>
    <w:p w14:paraId="67FA369B" w14:textId="71B31F40" w:rsidR="00E91EF1" w:rsidRDefault="00E91EF1" w:rsidP="00E91EF1">
      <w:pPr>
        <w:pStyle w:val="N3References"/>
        <w:spacing w:line="240" w:lineRule="exact"/>
        <w:ind w:left="720" w:hanging="720"/>
      </w:pPr>
      <w:bookmarkStart w:id="322" w:name="_ENREF_320"/>
      <w:r>
        <w:t>320.</w:t>
      </w:r>
      <w:r>
        <w:tab/>
        <w:t xml:space="preserve">G. Milano and T. Kawakatsu, </w:t>
      </w:r>
      <w:r w:rsidRPr="00E91EF1">
        <w:rPr>
          <w:i/>
        </w:rPr>
        <w:t>J Chem Phys</w:t>
      </w:r>
      <w:r>
        <w:t xml:space="preserve">, 2010, </w:t>
      </w:r>
      <w:r w:rsidRPr="00E91EF1">
        <w:rPr>
          <w:b/>
        </w:rPr>
        <w:t>133</w:t>
      </w:r>
      <w:bookmarkEnd w:id="322"/>
      <w:r w:rsidR="00E3022B">
        <w:t>,</w:t>
      </w:r>
      <w:r w:rsidR="00E3022B" w:rsidRPr="00E3022B">
        <w:t xml:space="preserve"> 214102</w:t>
      </w:r>
      <w:r w:rsidR="00E3022B">
        <w:t>.</w:t>
      </w:r>
    </w:p>
    <w:p w14:paraId="7CC26795" w14:textId="0BFCA4DD" w:rsidR="00E91EF1" w:rsidRDefault="00E91EF1" w:rsidP="00E91EF1">
      <w:pPr>
        <w:pStyle w:val="N3References"/>
        <w:spacing w:line="240" w:lineRule="exact"/>
        <w:ind w:left="720" w:hanging="720"/>
      </w:pPr>
      <w:bookmarkStart w:id="323" w:name="_ENREF_321"/>
      <w:r>
        <w:t>321.</w:t>
      </w:r>
      <w:r>
        <w:tab/>
        <w:t xml:space="preserve">A. De Nicola, Y. Zhao, T. Kawakatsu, D. Roccatano and G. Milano, </w:t>
      </w:r>
      <w:r w:rsidRPr="00E91EF1">
        <w:rPr>
          <w:i/>
        </w:rPr>
        <w:t>J Chem Theory Comput</w:t>
      </w:r>
      <w:r>
        <w:t xml:space="preserve">, 2011, </w:t>
      </w:r>
      <w:r w:rsidRPr="00E91EF1">
        <w:rPr>
          <w:b/>
        </w:rPr>
        <w:t>7</w:t>
      </w:r>
      <w:r>
        <w:t>, 2947</w:t>
      </w:r>
      <w:bookmarkEnd w:id="323"/>
      <w:r w:rsidR="00E3022B">
        <w:t>.</w:t>
      </w:r>
    </w:p>
    <w:p w14:paraId="410C4894" w14:textId="764D6875" w:rsidR="00E91EF1" w:rsidRDefault="00E91EF1" w:rsidP="00E91EF1">
      <w:pPr>
        <w:pStyle w:val="N3References"/>
        <w:spacing w:line="240" w:lineRule="exact"/>
        <w:ind w:left="720" w:hanging="720"/>
      </w:pPr>
      <w:bookmarkStart w:id="324" w:name="_ENREF_322"/>
      <w:r>
        <w:t>322.</w:t>
      </w:r>
      <w:r>
        <w:tab/>
        <w:t xml:space="preserve">A. De Nicola, T. Kawakatsu and G. Milano, </w:t>
      </w:r>
      <w:r w:rsidRPr="00E91EF1">
        <w:rPr>
          <w:i/>
        </w:rPr>
        <w:t>J Chem Theory Comput</w:t>
      </w:r>
      <w:r>
        <w:t xml:space="preserve">, 2014, </w:t>
      </w:r>
      <w:r w:rsidRPr="00E91EF1">
        <w:rPr>
          <w:b/>
        </w:rPr>
        <w:t>10</w:t>
      </w:r>
      <w:r>
        <w:t>, 5651.</w:t>
      </w:r>
      <w:bookmarkEnd w:id="324"/>
    </w:p>
    <w:p w14:paraId="05FEDB9F" w14:textId="17AA9774" w:rsidR="00E91EF1" w:rsidRDefault="00E91EF1" w:rsidP="00E91EF1">
      <w:pPr>
        <w:pStyle w:val="N3References"/>
        <w:spacing w:line="240" w:lineRule="exact"/>
        <w:ind w:left="720" w:hanging="720"/>
      </w:pPr>
      <w:bookmarkStart w:id="325" w:name="_ENREF_323"/>
      <w:r>
        <w:t>323.</w:t>
      </w:r>
      <w:r>
        <w:tab/>
        <w:t xml:space="preserve">Y. Zhao, A. De Nicola, T. Kawakatsu and G. Milano, </w:t>
      </w:r>
      <w:r w:rsidRPr="00E91EF1">
        <w:rPr>
          <w:i/>
        </w:rPr>
        <w:t>J Comput Chem</w:t>
      </w:r>
      <w:r>
        <w:t xml:space="preserve">, 2012, </w:t>
      </w:r>
      <w:r w:rsidRPr="00E91EF1">
        <w:rPr>
          <w:b/>
        </w:rPr>
        <w:t>33</w:t>
      </w:r>
      <w:r w:rsidR="00E3022B">
        <w:t>, 868</w:t>
      </w:r>
      <w:r>
        <w:t>.</w:t>
      </w:r>
      <w:bookmarkEnd w:id="325"/>
    </w:p>
    <w:p w14:paraId="027168D7" w14:textId="23FDE7DB" w:rsidR="00E91EF1" w:rsidRDefault="00E91EF1" w:rsidP="00E91EF1">
      <w:pPr>
        <w:pStyle w:val="N3References"/>
        <w:spacing w:line="240" w:lineRule="exact"/>
        <w:ind w:left="720" w:hanging="720"/>
      </w:pPr>
      <w:bookmarkStart w:id="326" w:name="_ENREF_324"/>
      <w:r>
        <w:t>324.</w:t>
      </w:r>
      <w:r>
        <w:tab/>
        <w:t xml:space="preserve">A. De Nicola, S. Hezaveh, Y. Zhao, T. Kawakatsu, D. Roccatano and G. Milano, </w:t>
      </w:r>
      <w:r w:rsidRPr="00E91EF1">
        <w:rPr>
          <w:i/>
        </w:rPr>
        <w:t>Phys Chem Chem Phys</w:t>
      </w:r>
      <w:r>
        <w:t xml:space="preserve">, 2014, </w:t>
      </w:r>
      <w:r w:rsidRPr="00E91EF1">
        <w:rPr>
          <w:b/>
        </w:rPr>
        <w:t>16</w:t>
      </w:r>
      <w:r>
        <w:t>, 5093.</w:t>
      </w:r>
      <w:bookmarkEnd w:id="326"/>
    </w:p>
    <w:p w14:paraId="60492266" w14:textId="4B51D9E8" w:rsidR="00E91EF1" w:rsidRDefault="00E91EF1" w:rsidP="00E91EF1">
      <w:pPr>
        <w:pStyle w:val="N3References"/>
        <w:spacing w:line="240" w:lineRule="exact"/>
        <w:ind w:left="720" w:hanging="720"/>
      </w:pPr>
      <w:bookmarkStart w:id="327" w:name="_ENREF_325"/>
      <w:r>
        <w:t>325.</w:t>
      </w:r>
      <w:r>
        <w:tab/>
        <w:t xml:space="preserve">A. De Nicola, T. Kawakatsu and G. Milano, </w:t>
      </w:r>
      <w:r w:rsidRPr="00E91EF1">
        <w:rPr>
          <w:i/>
        </w:rPr>
        <w:t>Macromol Chem Phys</w:t>
      </w:r>
      <w:r>
        <w:t xml:space="preserve">, 2013, </w:t>
      </w:r>
      <w:r w:rsidRPr="00E91EF1">
        <w:rPr>
          <w:b/>
        </w:rPr>
        <w:t>214</w:t>
      </w:r>
      <w:r>
        <w:t>, 1940.</w:t>
      </w:r>
      <w:bookmarkEnd w:id="327"/>
    </w:p>
    <w:p w14:paraId="1A014BF3" w14:textId="0A6FB50B" w:rsidR="00E91EF1" w:rsidRDefault="00E91EF1" w:rsidP="00E91EF1">
      <w:pPr>
        <w:pStyle w:val="N3References"/>
        <w:spacing w:line="240" w:lineRule="exact"/>
        <w:ind w:left="720" w:hanging="720"/>
      </w:pPr>
      <w:bookmarkStart w:id="328" w:name="_ENREF_326"/>
      <w:r>
        <w:t>326.</w:t>
      </w:r>
      <w:r>
        <w:tab/>
        <w:t xml:space="preserve">A. De Nicola, Y. Zhao, T. Kawakatsu, D. Roccatano and G. Milano, </w:t>
      </w:r>
      <w:r w:rsidRPr="00E91EF1">
        <w:rPr>
          <w:i/>
        </w:rPr>
        <w:t>Theor Chem Acc</w:t>
      </w:r>
      <w:r>
        <w:t xml:space="preserve">, 2012, </w:t>
      </w:r>
      <w:r w:rsidRPr="00E91EF1">
        <w:rPr>
          <w:b/>
        </w:rPr>
        <w:t>131</w:t>
      </w:r>
      <w:bookmarkEnd w:id="328"/>
      <w:r w:rsidR="005D3EFD">
        <w:t xml:space="preserve">, </w:t>
      </w:r>
      <w:r w:rsidR="005D3EFD" w:rsidRPr="005D3EFD">
        <w:rPr>
          <w:lang w:val="en-US"/>
        </w:rPr>
        <w:t>1167</w:t>
      </w:r>
      <w:r w:rsidR="005D3EFD">
        <w:rPr>
          <w:lang w:val="en-US"/>
        </w:rPr>
        <w:t>.</w:t>
      </w:r>
    </w:p>
    <w:p w14:paraId="4DC68E48" w14:textId="77777777" w:rsidR="00E91EF1" w:rsidRDefault="00E91EF1" w:rsidP="00E91EF1">
      <w:pPr>
        <w:pStyle w:val="N3References"/>
        <w:spacing w:line="240" w:lineRule="exact"/>
        <w:ind w:left="720" w:hanging="720"/>
      </w:pPr>
      <w:bookmarkStart w:id="329" w:name="_ENREF_327"/>
      <w:r>
        <w:t>327.</w:t>
      </w:r>
      <w:r>
        <w:tab/>
        <w:t xml:space="preserve">G. J. A. Sevink, M. Charlaganov and J. G. E. M. Fraaije, </w:t>
      </w:r>
      <w:r w:rsidRPr="00E91EF1">
        <w:rPr>
          <w:i/>
        </w:rPr>
        <w:t>Soft Matter</w:t>
      </w:r>
      <w:r>
        <w:t xml:space="preserve">, 2013, </w:t>
      </w:r>
      <w:r w:rsidRPr="00E91EF1">
        <w:rPr>
          <w:b/>
        </w:rPr>
        <w:t>9</w:t>
      </w:r>
      <w:r>
        <w:t>, 2816-2831.</w:t>
      </w:r>
      <w:bookmarkEnd w:id="329"/>
    </w:p>
    <w:p w14:paraId="1245F451" w14:textId="39D46181" w:rsidR="00E91EF1" w:rsidRDefault="00E91EF1" w:rsidP="00E91EF1">
      <w:pPr>
        <w:pStyle w:val="N3References"/>
        <w:spacing w:line="240" w:lineRule="exact"/>
        <w:ind w:left="720" w:hanging="720"/>
      </w:pPr>
      <w:bookmarkStart w:id="330" w:name="_ENREF_328"/>
      <w:r>
        <w:t>328.</w:t>
      </w:r>
      <w:r>
        <w:tab/>
        <w:t xml:space="preserve">E. Dickinson, V. J. Pinfield, D. S. Horne and F. A. M. Leermakers, </w:t>
      </w:r>
      <w:r w:rsidRPr="00E91EF1">
        <w:rPr>
          <w:i/>
        </w:rPr>
        <w:t>J Chem Soc Faraday T</w:t>
      </w:r>
      <w:r w:rsidR="005D3EFD">
        <w:rPr>
          <w:i/>
        </w:rPr>
        <w:t>ransact</w:t>
      </w:r>
      <w:r>
        <w:t xml:space="preserve">, 1997, </w:t>
      </w:r>
      <w:r w:rsidRPr="00E91EF1">
        <w:rPr>
          <w:b/>
        </w:rPr>
        <w:t>93</w:t>
      </w:r>
      <w:r w:rsidR="005D3EFD">
        <w:t>, 1785</w:t>
      </w:r>
      <w:r>
        <w:t>.</w:t>
      </w:r>
      <w:bookmarkEnd w:id="330"/>
    </w:p>
    <w:p w14:paraId="2CAAE5DC" w14:textId="2803BEC3" w:rsidR="00E91EF1" w:rsidRDefault="00E91EF1" w:rsidP="00E91EF1">
      <w:pPr>
        <w:pStyle w:val="N3References"/>
        <w:spacing w:line="240" w:lineRule="exact"/>
        <w:ind w:left="720" w:hanging="720"/>
      </w:pPr>
      <w:bookmarkStart w:id="331" w:name="_ENREF_329"/>
      <w:r>
        <w:t>329.</w:t>
      </w:r>
      <w:r>
        <w:tab/>
        <w:t xml:space="preserve">M. W. Matsen and M. Schick, </w:t>
      </w:r>
      <w:r w:rsidRPr="00E91EF1">
        <w:rPr>
          <w:i/>
        </w:rPr>
        <w:t>Phys Rev Lett</w:t>
      </w:r>
      <w:r>
        <w:t xml:space="preserve">, 1994, </w:t>
      </w:r>
      <w:r w:rsidRPr="00E91EF1">
        <w:rPr>
          <w:b/>
        </w:rPr>
        <w:t>72</w:t>
      </w:r>
      <w:r w:rsidR="005D3EFD">
        <w:t>, 2660</w:t>
      </w:r>
      <w:r>
        <w:t>.</w:t>
      </w:r>
      <w:bookmarkEnd w:id="331"/>
    </w:p>
    <w:p w14:paraId="7DA9D31B" w14:textId="4DDEB783" w:rsidR="00E91EF1" w:rsidRDefault="00E91EF1" w:rsidP="00E91EF1">
      <w:pPr>
        <w:pStyle w:val="N3References"/>
        <w:spacing w:line="240" w:lineRule="exact"/>
        <w:ind w:left="720" w:hanging="720"/>
      </w:pPr>
      <w:bookmarkStart w:id="332" w:name="_ENREF_330"/>
      <w:r>
        <w:t>330.</w:t>
      </w:r>
      <w:r>
        <w:tab/>
        <w:t xml:space="preserve">F. Drolet and G. H. Fredrickson, </w:t>
      </w:r>
      <w:r w:rsidRPr="00E91EF1">
        <w:rPr>
          <w:i/>
        </w:rPr>
        <w:t>Phys Rev Lett</w:t>
      </w:r>
      <w:r>
        <w:t xml:space="preserve">, 1999, </w:t>
      </w:r>
      <w:r w:rsidRPr="00E91EF1">
        <w:rPr>
          <w:b/>
        </w:rPr>
        <w:t>83</w:t>
      </w:r>
      <w:r w:rsidR="005D3EFD">
        <w:t>, 4317</w:t>
      </w:r>
      <w:r>
        <w:t>.</w:t>
      </w:r>
      <w:bookmarkEnd w:id="332"/>
    </w:p>
    <w:p w14:paraId="723AF3C7" w14:textId="735ABCC2" w:rsidR="00E91EF1" w:rsidRDefault="00E91EF1" w:rsidP="00E91EF1">
      <w:pPr>
        <w:pStyle w:val="N3References"/>
        <w:spacing w:line="240" w:lineRule="exact"/>
        <w:ind w:left="720" w:hanging="720"/>
      </w:pPr>
      <w:bookmarkStart w:id="333" w:name="_ENREF_331"/>
      <w:r>
        <w:t>331.</w:t>
      </w:r>
      <w:r>
        <w:tab/>
        <w:t xml:space="preserve">G. H. Fredrickson, V. Ganesan and F. Drolet, </w:t>
      </w:r>
      <w:r w:rsidRPr="00E91EF1">
        <w:rPr>
          <w:i/>
        </w:rPr>
        <w:t>Macromolecules</w:t>
      </w:r>
      <w:r>
        <w:t xml:space="preserve">, 2002, </w:t>
      </w:r>
      <w:r w:rsidRPr="00E91EF1">
        <w:rPr>
          <w:b/>
        </w:rPr>
        <w:t>35</w:t>
      </w:r>
      <w:r w:rsidR="005D3EFD">
        <w:t>, 16</w:t>
      </w:r>
      <w:r>
        <w:t>.</w:t>
      </w:r>
      <w:bookmarkEnd w:id="333"/>
    </w:p>
    <w:p w14:paraId="58A3A235" w14:textId="6A895A66" w:rsidR="00E91EF1" w:rsidRDefault="00E91EF1" w:rsidP="00E91EF1">
      <w:pPr>
        <w:pStyle w:val="N3References"/>
        <w:spacing w:line="240" w:lineRule="exact"/>
        <w:ind w:left="720" w:hanging="720"/>
      </w:pPr>
      <w:bookmarkStart w:id="334" w:name="_ENREF_332"/>
      <w:r>
        <w:t>332.</w:t>
      </w:r>
      <w:r>
        <w:tab/>
        <w:t xml:space="preserve">Y. Lauw, F. A. M. Leermakers and M. A. C. Stuart, </w:t>
      </w:r>
      <w:r w:rsidRPr="00E91EF1">
        <w:rPr>
          <w:i/>
        </w:rPr>
        <w:t>J Phys Chem B</w:t>
      </w:r>
      <w:r>
        <w:t xml:space="preserve">, 2006, </w:t>
      </w:r>
      <w:r w:rsidRPr="00E91EF1">
        <w:rPr>
          <w:b/>
        </w:rPr>
        <w:t>110</w:t>
      </w:r>
      <w:r w:rsidR="005D3EFD">
        <w:t>, 465</w:t>
      </w:r>
      <w:r>
        <w:t>.</w:t>
      </w:r>
      <w:bookmarkEnd w:id="334"/>
    </w:p>
    <w:p w14:paraId="4240FABF" w14:textId="4F0BFFA5" w:rsidR="00E91EF1" w:rsidRDefault="00E91EF1" w:rsidP="00E91EF1">
      <w:pPr>
        <w:pStyle w:val="N3References"/>
        <w:spacing w:line="240" w:lineRule="exact"/>
        <w:ind w:left="720" w:hanging="720"/>
      </w:pPr>
      <w:bookmarkStart w:id="335" w:name="_ENREF_333"/>
      <w:r>
        <w:t>333.</w:t>
      </w:r>
      <w:r>
        <w:tab/>
        <w:t xml:space="preserve">J. R. Roan and T. Kawakatsu, </w:t>
      </w:r>
      <w:r w:rsidRPr="00E91EF1">
        <w:rPr>
          <w:i/>
        </w:rPr>
        <w:t>J Chem Phys</w:t>
      </w:r>
      <w:r>
        <w:t xml:space="preserve">, 2002, </w:t>
      </w:r>
      <w:r w:rsidRPr="00E91EF1">
        <w:rPr>
          <w:b/>
        </w:rPr>
        <w:t>116</w:t>
      </w:r>
      <w:r w:rsidR="005D3EFD">
        <w:t>, 7283</w:t>
      </w:r>
      <w:r>
        <w:t>.</w:t>
      </w:r>
      <w:bookmarkEnd w:id="335"/>
    </w:p>
    <w:p w14:paraId="242E87B1" w14:textId="384BA896" w:rsidR="00E91EF1" w:rsidRDefault="00E91EF1" w:rsidP="00E91EF1">
      <w:pPr>
        <w:pStyle w:val="N3References"/>
        <w:spacing w:line="240" w:lineRule="exact"/>
        <w:ind w:left="720" w:hanging="720"/>
      </w:pPr>
      <w:bookmarkStart w:id="336" w:name="_ENREF_334"/>
      <w:r>
        <w:t>334.</w:t>
      </w:r>
      <w:r>
        <w:tab/>
        <w:t xml:space="preserve">J. R. Roan and T. Kawakatsu, </w:t>
      </w:r>
      <w:r w:rsidRPr="00E91EF1">
        <w:rPr>
          <w:i/>
        </w:rPr>
        <w:t>J Chem Phys</w:t>
      </w:r>
      <w:r>
        <w:t xml:space="preserve">, 2002, </w:t>
      </w:r>
      <w:r w:rsidRPr="00E91EF1">
        <w:rPr>
          <w:b/>
        </w:rPr>
        <w:t>116</w:t>
      </w:r>
      <w:r w:rsidR="005D3EFD">
        <w:t>, 7295</w:t>
      </w:r>
      <w:r>
        <w:t>.</w:t>
      </w:r>
      <w:bookmarkEnd w:id="336"/>
    </w:p>
    <w:p w14:paraId="3990F4A1" w14:textId="51E047C7" w:rsidR="00E91EF1" w:rsidRDefault="00E91EF1" w:rsidP="00E91EF1">
      <w:pPr>
        <w:pStyle w:val="N3References"/>
        <w:spacing w:line="240" w:lineRule="exact"/>
      </w:pPr>
    </w:p>
    <w:p w14:paraId="2456D3D8" w14:textId="3436E8E2" w:rsidR="00DA13EE" w:rsidRPr="00D421A1" w:rsidRDefault="00E91EF1" w:rsidP="0019271A">
      <w:pPr>
        <w:pStyle w:val="N3References"/>
      </w:pPr>
      <w:r>
        <w:fldChar w:fldCharType="end"/>
      </w:r>
    </w:p>
    <w:sectPr w:rsidR="00DA13EE" w:rsidRPr="00D421A1" w:rsidSect="0052428B">
      <w:headerReference w:type="even" r:id="rId27"/>
      <w:headerReference w:type="default" r:id="rId28"/>
      <w:footerReference w:type="even" r:id="rId29"/>
      <w:footerReference w:type="default" r:id="rId30"/>
      <w:headerReference w:type="first" r:id="rId31"/>
      <w:footerReference w:type="first" r:id="rId32"/>
      <w:endnotePr>
        <w:numFmt w:val="decimal"/>
      </w:endnotePr>
      <w:type w:val="continuous"/>
      <w:pgSz w:w="8845" w:h="13268" w:code="120"/>
      <w:pgMar w:top="851" w:right="1191" w:bottom="1077" w:left="1191" w:header="113" w:footer="340" w:gutter="0"/>
      <w:lnNumType w:countBy="5" w:distance="57"/>
      <w:cols w:space="397"/>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51166A" w14:textId="77777777" w:rsidR="00CF293F" w:rsidRPr="004C27D7" w:rsidRDefault="00CF293F" w:rsidP="004C27D7">
      <w:pPr>
        <w:pStyle w:val="Footer"/>
        <w:rPr>
          <w:sz w:val="2"/>
          <w:szCs w:val="2"/>
        </w:rPr>
      </w:pPr>
    </w:p>
  </w:endnote>
  <w:endnote w:type="continuationSeparator" w:id="0">
    <w:p w14:paraId="59438F87" w14:textId="77777777" w:rsidR="00CF293F" w:rsidRPr="004C27D7" w:rsidRDefault="00CF293F" w:rsidP="004C27D7">
      <w:pPr>
        <w:pStyle w:val="Footer"/>
        <w:rPr>
          <w:sz w:val="2"/>
          <w:szCs w:val="2"/>
        </w:rPr>
      </w:pPr>
    </w:p>
  </w:endnote>
  <w:endnote w:type="continuationNotice" w:id="1">
    <w:p w14:paraId="086FC7C4" w14:textId="77777777" w:rsidR="00CF293F" w:rsidRPr="004C27D7" w:rsidRDefault="00CF293F">
      <w:pPr>
        <w:rPr>
          <w:sz w:val="2"/>
          <w:szCs w:val="2"/>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Myriad Pro">
    <w:panose1 w:val="020B0503030403020204"/>
    <w:charset w:val="00"/>
    <w:family w:val="auto"/>
    <w:pitch w:val="variable"/>
    <w:sig w:usb0="20000287" w:usb1="00000001"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STIXGeneral-Regular">
    <w:panose1 w:val="00000000000000000000"/>
    <w:charset w:val="00"/>
    <w:family w:val="auto"/>
    <w:pitch w:val="variable"/>
    <w:sig w:usb0="A00002FF" w:usb1="4203FDFF" w:usb2="02000020" w:usb3="00000000" w:csb0="800001FF" w:csb1="00000000"/>
  </w:font>
  <w:font w:name="STIXGeneral-Bold">
    <w:panose1 w:val="000008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Sukhumvit Set">
    <w:panose1 w:val="02000506000000020004"/>
    <w:charset w:val="00"/>
    <w:family w:val="auto"/>
    <w:pitch w:val="variable"/>
    <w:sig w:usb0="8100002F" w:usb1="5000004A" w:usb2="00000000" w:usb3="00000000" w:csb0="00010003"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8DA7C9" w14:textId="77777777" w:rsidR="00CF293F" w:rsidRPr="00747FE5" w:rsidRDefault="00CF293F" w:rsidP="0052428B">
    <w:pPr>
      <w:pStyle w:val="Footer"/>
      <w:pBdr>
        <w:top w:val="single" w:sz="6" w:space="1" w:color="auto"/>
      </w:pBdr>
      <w:spacing w:after="120"/>
      <w:rPr>
        <w:rFonts w:ascii="Arial" w:hAnsi="Arial"/>
        <w:sz w:val="17"/>
      </w:rPr>
    </w:pPr>
    <w:r w:rsidRPr="00747FE5">
      <w:rPr>
        <w:rFonts w:ascii="Arial" w:hAnsi="Arial"/>
        <w:sz w:val="17"/>
      </w:rPr>
      <w:fldChar w:fldCharType="begin"/>
    </w:r>
    <w:r w:rsidRPr="00747FE5">
      <w:rPr>
        <w:rFonts w:ascii="Arial" w:hAnsi="Arial"/>
        <w:sz w:val="17"/>
      </w:rPr>
      <w:instrText xml:space="preserve"> PAGE   \* MERGEFORMAT </w:instrText>
    </w:r>
    <w:r w:rsidRPr="00747FE5">
      <w:rPr>
        <w:rFonts w:ascii="Arial" w:hAnsi="Arial"/>
        <w:sz w:val="17"/>
      </w:rPr>
      <w:fldChar w:fldCharType="separate"/>
    </w:r>
    <w:r w:rsidR="00F94D42">
      <w:rPr>
        <w:rFonts w:ascii="Arial" w:hAnsi="Arial"/>
        <w:noProof/>
        <w:sz w:val="17"/>
      </w:rPr>
      <w:t>44</w:t>
    </w:r>
    <w:r w:rsidRPr="00747FE5">
      <w:rPr>
        <w:rFonts w:ascii="Arial" w:hAnsi="Arial"/>
        <w:sz w:val="17"/>
      </w:rPr>
      <w:fldChar w:fldCharType="end"/>
    </w:r>
    <w:r w:rsidRPr="00747FE5">
      <w:rPr>
        <w:rFonts w:ascii="Arial" w:hAnsi="Arial"/>
        <w:i/>
        <w:sz w:val="17"/>
      </w:rPr>
      <w:t xml:space="preserve"> </w:t>
    </w:r>
    <w:r>
      <w:rPr>
        <w:rFonts w:ascii="Arial" w:hAnsi="Arial"/>
        <w:sz w:val="17"/>
      </w:rPr>
      <w:t xml:space="preserve"> |  </w:t>
    </w:r>
    <w:r w:rsidRPr="00747FE5">
      <w:rPr>
        <w:rFonts w:ascii="Arial" w:hAnsi="Arial"/>
        <w:i/>
        <w:sz w:val="17"/>
      </w:rPr>
      <w:t>[journal]</w:t>
    </w:r>
    <w:r w:rsidRPr="00747FE5">
      <w:rPr>
        <w:rFonts w:ascii="Arial" w:hAnsi="Arial"/>
        <w:sz w:val="17"/>
      </w:rPr>
      <w:t xml:space="preserve">, [year], </w:t>
    </w:r>
    <w:r w:rsidRPr="00747FE5">
      <w:rPr>
        <w:rFonts w:ascii="Arial" w:hAnsi="Arial"/>
        <w:b/>
        <w:sz w:val="17"/>
      </w:rPr>
      <w:t>[</w:t>
    </w:r>
    <w:proofErr w:type="spellStart"/>
    <w:r w:rsidRPr="00747FE5">
      <w:rPr>
        <w:rFonts w:ascii="Arial" w:hAnsi="Arial"/>
        <w:b/>
        <w:sz w:val="17"/>
      </w:rPr>
      <w:t>vol</w:t>
    </w:r>
    <w:proofErr w:type="spellEnd"/>
    <w:r w:rsidRPr="00747FE5">
      <w:rPr>
        <w:rFonts w:ascii="Arial" w:hAnsi="Arial"/>
        <w:b/>
        <w:sz w:val="17"/>
      </w:rPr>
      <w:t>]</w:t>
    </w:r>
    <w:r>
      <w:rPr>
        <w:rFonts w:ascii="Arial" w:hAnsi="Arial"/>
        <w:sz w:val="17"/>
      </w:rPr>
      <w:t>, 00–00</w:t>
    </w:r>
  </w:p>
  <w:p w14:paraId="686A9253" w14:textId="77777777" w:rsidR="00CF293F" w:rsidRPr="00747FE5" w:rsidRDefault="00CF293F" w:rsidP="0052428B">
    <w:pPr>
      <w:pStyle w:val="Footer"/>
      <w:jc w:val="center"/>
      <w:rPr>
        <w:rFonts w:ascii="Arial" w:hAnsi="Arial"/>
        <w:color w:val="666666"/>
        <w:sz w:val="14"/>
      </w:rPr>
    </w:pPr>
    <w:r w:rsidRPr="00747FE5">
      <w:rPr>
        <w:rFonts w:ascii="Arial" w:hAnsi="Arial"/>
        <w:color w:val="666666"/>
        <w:sz w:val="14"/>
      </w:rPr>
      <w:t>This journal is © The Royal Society of Chemistry [year]</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4FD631" w14:textId="77777777" w:rsidR="00CF293F" w:rsidRPr="00747FE5" w:rsidRDefault="00CF293F" w:rsidP="00747FE5">
    <w:pPr>
      <w:pStyle w:val="Footer"/>
      <w:pBdr>
        <w:top w:val="single" w:sz="6" w:space="1" w:color="auto"/>
      </w:pBdr>
      <w:spacing w:after="120"/>
      <w:jc w:val="right"/>
      <w:rPr>
        <w:rFonts w:ascii="Arial" w:hAnsi="Arial"/>
        <w:sz w:val="17"/>
      </w:rPr>
    </w:pPr>
    <w:r w:rsidRPr="00747FE5">
      <w:rPr>
        <w:rFonts w:ascii="Arial" w:hAnsi="Arial"/>
        <w:i/>
        <w:sz w:val="17"/>
      </w:rPr>
      <w:t>[</w:t>
    </w:r>
    <w:proofErr w:type="gramStart"/>
    <w:r w:rsidRPr="00747FE5">
      <w:rPr>
        <w:rFonts w:ascii="Arial" w:hAnsi="Arial"/>
        <w:i/>
        <w:sz w:val="17"/>
      </w:rPr>
      <w:t>journal</w:t>
    </w:r>
    <w:proofErr w:type="gramEnd"/>
    <w:r w:rsidRPr="00747FE5">
      <w:rPr>
        <w:rFonts w:ascii="Arial" w:hAnsi="Arial"/>
        <w:i/>
        <w:sz w:val="17"/>
      </w:rPr>
      <w:t>]</w:t>
    </w:r>
    <w:r w:rsidRPr="00747FE5">
      <w:rPr>
        <w:rFonts w:ascii="Arial" w:hAnsi="Arial"/>
        <w:sz w:val="17"/>
      </w:rPr>
      <w:t xml:space="preserve">, [year], </w:t>
    </w:r>
    <w:r w:rsidRPr="00747FE5">
      <w:rPr>
        <w:rFonts w:ascii="Arial" w:hAnsi="Arial"/>
        <w:b/>
        <w:sz w:val="17"/>
      </w:rPr>
      <w:t>[</w:t>
    </w:r>
    <w:proofErr w:type="spellStart"/>
    <w:r w:rsidRPr="00747FE5">
      <w:rPr>
        <w:rFonts w:ascii="Arial" w:hAnsi="Arial"/>
        <w:b/>
        <w:sz w:val="17"/>
      </w:rPr>
      <w:t>vol</w:t>
    </w:r>
    <w:proofErr w:type="spellEnd"/>
    <w:r w:rsidRPr="00747FE5">
      <w:rPr>
        <w:rFonts w:ascii="Arial" w:hAnsi="Arial"/>
        <w:b/>
        <w:sz w:val="17"/>
      </w:rPr>
      <w:t>]</w:t>
    </w:r>
    <w:r>
      <w:rPr>
        <w:rFonts w:ascii="Arial" w:hAnsi="Arial"/>
        <w:sz w:val="17"/>
      </w:rPr>
      <w:t xml:space="preserve">, 00–00  |  </w:t>
    </w:r>
    <w:r w:rsidRPr="00747FE5">
      <w:rPr>
        <w:rFonts w:ascii="Arial" w:hAnsi="Arial"/>
        <w:sz w:val="17"/>
      </w:rPr>
      <w:fldChar w:fldCharType="begin"/>
    </w:r>
    <w:r w:rsidRPr="00747FE5">
      <w:rPr>
        <w:rFonts w:ascii="Arial" w:hAnsi="Arial"/>
        <w:sz w:val="17"/>
      </w:rPr>
      <w:instrText xml:space="preserve"> PAGE   \* MERGEFORMAT </w:instrText>
    </w:r>
    <w:r w:rsidRPr="00747FE5">
      <w:rPr>
        <w:rFonts w:ascii="Arial" w:hAnsi="Arial"/>
        <w:sz w:val="17"/>
      </w:rPr>
      <w:fldChar w:fldCharType="separate"/>
    </w:r>
    <w:r w:rsidR="00F94D42">
      <w:rPr>
        <w:rFonts w:ascii="Arial" w:hAnsi="Arial"/>
        <w:noProof/>
        <w:sz w:val="17"/>
      </w:rPr>
      <w:t>43</w:t>
    </w:r>
    <w:r w:rsidRPr="00747FE5">
      <w:rPr>
        <w:rFonts w:ascii="Arial" w:hAnsi="Arial"/>
        <w:sz w:val="17"/>
      </w:rPr>
      <w:fldChar w:fldCharType="end"/>
    </w:r>
  </w:p>
  <w:p w14:paraId="0AD8FF74" w14:textId="77777777" w:rsidR="00CF293F" w:rsidRPr="00747FE5" w:rsidRDefault="00CF293F" w:rsidP="00747FE5">
    <w:pPr>
      <w:pStyle w:val="Footer"/>
      <w:jc w:val="center"/>
      <w:rPr>
        <w:rFonts w:ascii="Arial" w:hAnsi="Arial"/>
        <w:color w:val="666666"/>
        <w:sz w:val="14"/>
      </w:rPr>
    </w:pPr>
    <w:r w:rsidRPr="00747FE5">
      <w:rPr>
        <w:rFonts w:ascii="Arial" w:hAnsi="Arial"/>
        <w:color w:val="666666"/>
        <w:sz w:val="14"/>
      </w:rPr>
      <w:t>This journal is © The Royal Society of Chemistry [year]</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EF653D" w14:textId="77777777" w:rsidR="00CF293F" w:rsidRPr="00747FE5" w:rsidRDefault="00CF293F" w:rsidP="0052428B">
    <w:pPr>
      <w:pStyle w:val="Footer"/>
      <w:pBdr>
        <w:top w:val="single" w:sz="6" w:space="1" w:color="auto"/>
      </w:pBdr>
      <w:spacing w:after="120"/>
      <w:jc w:val="right"/>
      <w:rPr>
        <w:rFonts w:ascii="Arial" w:hAnsi="Arial"/>
        <w:sz w:val="17"/>
      </w:rPr>
    </w:pPr>
    <w:r w:rsidRPr="00747FE5">
      <w:rPr>
        <w:rFonts w:ascii="Arial" w:hAnsi="Arial"/>
        <w:i/>
        <w:sz w:val="17"/>
      </w:rPr>
      <w:t>[</w:t>
    </w:r>
    <w:r>
      <w:rPr>
        <w:rFonts w:ascii="Arial" w:hAnsi="Arial"/>
        <w:i/>
        <w:sz w:val="17"/>
      </w:rPr>
      <w:t>Specialist Periodical Report</w:t>
    </w:r>
    <w:r w:rsidRPr="00747FE5">
      <w:rPr>
        <w:rFonts w:ascii="Arial" w:hAnsi="Arial"/>
        <w:i/>
        <w:sz w:val="17"/>
      </w:rPr>
      <w:t>]</w:t>
    </w:r>
    <w:r w:rsidRPr="00747FE5">
      <w:rPr>
        <w:rFonts w:ascii="Arial" w:hAnsi="Arial"/>
        <w:sz w:val="17"/>
      </w:rPr>
      <w:t xml:space="preserve">, [year], </w:t>
    </w:r>
    <w:r w:rsidRPr="00747FE5">
      <w:rPr>
        <w:rFonts w:ascii="Arial" w:hAnsi="Arial"/>
        <w:b/>
        <w:sz w:val="17"/>
      </w:rPr>
      <w:t>[</w:t>
    </w:r>
    <w:proofErr w:type="spellStart"/>
    <w:r w:rsidRPr="00747FE5">
      <w:rPr>
        <w:rFonts w:ascii="Arial" w:hAnsi="Arial"/>
        <w:b/>
        <w:sz w:val="17"/>
      </w:rPr>
      <w:t>vol</w:t>
    </w:r>
    <w:proofErr w:type="spellEnd"/>
    <w:r w:rsidRPr="00747FE5">
      <w:rPr>
        <w:rFonts w:ascii="Arial" w:hAnsi="Arial"/>
        <w:b/>
        <w:sz w:val="17"/>
      </w:rPr>
      <w:t>]</w:t>
    </w:r>
    <w:r>
      <w:rPr>
        <w:rFonts w:ascii="Arial" w:hAnsi="Arial"/>
        <w:sz w:val="17"/>
      </w:rPr>
      <w:t xml:space="preserve">, 00–00  </w:t>
    </w:r>
    <w:proofErr w:type="gramStart"/>
    <w:r>
      <w:rPr>
        <w:rFonts w:ascii="Arial" w:hAnsi="Arial"/>
        <w:sz w:val="17"/>
      </w:rPr>
      <w:t xml:space="preserve">|  </w:t>
    </w:r>
    <w:proofErr w:type="gramEnd"/>
    <w:r w:rsidRPr="00747FE5">
      <w:rPr>
        <w:rFonts w:ascii="Arial" w:hAnsi="Arial"/>
        <w:sz w:val="17"/>
      </w:rPr>
      <w:fldChar w:fldCharType="begin"/>
    </w:r>
    <w:r w:rsidRPr="00747FE5">
      <w:rPr>
        <w:rFonts w:ascii="Arial" w:hAnsi="Arial"/>
        <w:sz w:val="17"/>
      </w:rPr>
      <w:instrText xml:space="preserve"> PAGE   \* MERGEFORMAT </w:instrText>
    </w:r>
    <w:r w:rsidRPr="00747FE5">
      <w:rPr>
        <w:rFonts w:ascii="Arial" w:hAnsi="Arial"/>
        <w:sz w:val="17"/>
      </w:rPr>
      <w:fldChar w:fldCharType="separate"/>
    </w:r>
    <w:r w:rsidR="00F94D42">
      <w:rPr>
        <w:rFonts w:ascii="Arial" w:hAnsi="Arial"/>
        <w:noProof/>
        <w:sz w:val="17"/>
      </w:rPr>
      <w:t>1</w:t>
    </w:r>
    <w:r w:rsidRPr="00747FE5">
      <w:rPr>
        <w:rFonts w:ascii="Arial" w:hAnsi="Arial"/>
        <w:sz w:val="17"/>
      </w:rPr>
      <w:fldChar w:fldCharType="end"/>
    </w:r>
  </w:p>
  <w:p w14:paraId="200BCF98" w14:textId="77777777" w:rsidR="00CF293F" w:rsidRPr="00747FE5" w:rsidRDefault="00CF293F" w:rsidP="0052428B">
    <w:pPr>
      <w:pStyle w:val="Footer"/>
      <w:jc w:val="center"/>
      <w:rPr>
        <w:rFonts w:ascii="Arial" w:hAnsi="Arial"/>
        <w:color w:val="666666"/>
        <w:sz w:val="14"/>
      </w:rPr>
    </w:pPr>
    <w:r w:rsidRPr="00747FE5">
      <w:rPr>
        <w:rFonts w:ascii="Arial" w:hAnsi="Arial"/>
        <w:color w:val="666666"/>
        <w:sz w:val="14"/>
      </w:rPr>
      <w:t>© The Royal Society of Chemistry [year]</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3EDA36" w14:textId="77777777" w:rsidR="00CF293F" w:rsidRDefault="00CF293F">
      <w:r>
        <w:separator/>
      </w:r>
    </w:p>
  </w:footnote>
  <w:footnote w:type="continuationSeparator" w:id="0">
    <w:p w14:paraId="6672A339" w14:textId="77777777" w:rsidR="00CF293F" w:rsidRDefault="00CF29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EC00D2" w14:textId="77777777" w:rsidR="00CF293F" w:rsidRPr="0067156C" w:rsidRDefault="00CF293F" w:rsidP="0052428B">
    <w:pPr>
      <w:spacing w:after="80"/>
      <w:jc w:val="center"/>
      <w:rPr>
        <w:rFonts w:ascii="Arial" w:hAnsi="Arial"/>
        <w:b/>
        <w:color w:val="000000"/>
        <w:sz w:val="10"/>
      </w:rPr>
    </w:pPr>
    <w:r w:rsidRPr="0067156C">
      <w:rPr>
        <w:rFonts w:ascii="Arial" w:hAnsi="Arial"/>
        <w:b/>
        <w:color w:val="000000"/>
        <w:sz w:val="10"/>
      </w:rPr>
      <w:t xml:space="preserve">CREATED USING THE RSC </w:t>
    </w:r>
    <w:r>
      <w:rPr>
        <w:rFonts w:ascii="Arial" w:hAnsi="Arial"/>
        <w:b/>
        <w:color w:val="000000"/>
        <w:sz w:val="10"/>
      </w:rPr>
      <w:t>REPORT</w:t>
    </w:r>
    <w:r w:rsidRPr="0067156C">
      <w:rPr>
        <w:rFonts w:ascii="Arial" w:hAnsi="Arial"/>
        <w:b/>
        <w:color w:val="000000"/>
        <w:sz w:val="10"/>
      </w:rPr>
      <w:t xml:space="preserve"> TEMPLATE (VER. 3.1) - SEE WWW.RSC.ORG/ELECTRONICFILES FOR DETAILS</w:t>
    </w:r>
  </w:p>
  <w:p w14:paraId="13E85773" w14:textId="77777777" w:rsidR="00CF293F" w:rsidRPr="00641DA1" w:rsidRDefault="00CF293F" w:rsidP="0052428B">
    <w:pPr>
      <w:pStyle w:val="H1RunningHeader"/>
      <w:tabs>
        <w:tab w:val="clear" w:pos="9923"/>
        <w:tab w:val="right" w:pos="6464"/>
      </w:tabs>
      <w:rPr>
        <w:color w:val="000000"/>
        <w:lang w:val="fr-FR"/>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05C405" w14:textId="77777777" w:rsidR="00CF293F" w:rsidRPr="0067156C" w:rsidRDefault="00CF293F" w:rsidP="0067156C">
    <w:pPr>
      <w:spacing w:after="80"/>
      <w:jc w:val="center"/>
      <w:rPr>
        <w:rFonts w:ascii="Arial" w:hAnsi="Arial"/>
        <w:b/>
        <w:color w:val="000000"/>
        <w:sz w:val="10"/>
      </w:rPr>
    </w:pPr>
    <w:r w:rsidRPr="0067156C">
      <w:rPr>
        <w:rFonts w:ascii="Arial" w:hAnsi="Arial"/>
        <w:b/>
        <w:color w:val="000000"/>
        <w:sz w:val="10"/>
      </w:rPr>
      <w:t xml:space="preserve">CREATED USING THE RSC </w:t>
    </w:r>
    <w:r>
      <w:rPr>
        <w:rFonts w:ascii="Arial" w:hAnsi="Arial"/>
        <w:b/>
        <w:color w:val="000000"/>
        <w:sz w:val="10"/>
      </w:rPr>
      <w:t>REPORT</w:t>
    </w:r>
    <w:r w:rsidRPr="0067156C">
      <w:rPr>
        <w:rFonts w:ascii="Arial" w:hAnsi="Arial"/>
        <w:b/>
        <w:color w:val="000000"/>
        <w:sz w:val="10"/>
      </w:rPr>
      <w:t xml:space="preserve"> TEMPLATE (VER. 3.1) - SEE WWW.RSC.ORG/ELECTRONICFILES FOR DETAILS</w:t>
    </w:r>
  </w:p>
  <w:p w14:paraId="613DDCA4" w14:textId="77777777" w:rsidR="00CF293F" w:rsidRPr="00641DA1" w:rsidRDefault="00CF293F" w:rsidP="0067156C">
    <w:pPr>
      <w:pStyle w:val="H1RunningHeader"/>
      <w:tabs>
        <w:tab w:val="clear" w:pos="9923"/>
        <w:tab w:val="right" w:pos="6464"/>
      </w:tabs>
      <w:rPr>
        <w:color w:val="000000"/>
        <w:lang w:val="fr-FR"/>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A0F91" w14:textId="77777777" w:rsidR="00CF293F" w:rsidRPr="0067156C" w:rsidRDefault="00CF293F" w:rsidP="0052428B">
    <w:pPr>
      <w:spacing w:after="80"/>
      <w:jc w:val="center"/>
      <w:rPr>
        <w:rFonts w:ascii="Arial" w:hAnsi="Arial"/>
        <w:b/>
        <w:color w:val="000000"/>
        <w:sz w:val="10"/>
      </w:rPr>
    </w:pPr>
    <w:r w:rsidRPr="0067156C">
      <w:rPr>
        <w:rFonts w:ascii="Arial" w:hAnsi="Arial"/>
        <w:b/>
        <w:color w:val="000000"/>
        <w:sz w:val="10"/>
      </w:rPr>
      <w:t>CREATED USING THE RSC</w:t>
    </w:r>
    <w:r>
      <w:rPr>
        <w:rFonts w:ascii="Arial" w:hAnsi="Arial"/>
        <w:b/>
        <w:color w:val="000000"/>
        <w:sz w:val="10"/>
      </w:rPr>
      <w:t xml:space="preserve"> </w:t>
    </w:r>
    <w:r w:rsidRPr="00746E0A">
      <w:rPr>
        <w:rFonts w:ascii="Arial" w:hAnsi="Arial"/>
        <w:b/>
        <w:i/>
        <w:color w:val="000000"/>
        <w:sz w:val="10"/>
      </w:rPr>
      <w:t>SPECIALIST PERIODICAL REPORTS</w:t>
    </w:r>
    <w:r w:rsidRPr="0067156C">
      <w:rPr>
        <w:rFonts w:ascii="Arial" w:hAnsi="Arial"/>
        <w:b/>
        <w:color w:val="000000"/>
        <w:sz w:val="10"/>
      </w:rPr>
      <w:t xml:space="preserve"> TEMPLATE (VER. 3.1</w:t>
    </w:r>
    <w:r>
      <w:rPr>
        <w:rFonts w:ascii="Arial" w:hAnsi="Arial"/>
        <w:b/>
        <w:color w:val="000000"/>
        <w:sz w:val="10"/>
      </w:rPr>
      <w:t>_SPR)</w:t>
    </w:r>
  </w:p>
  <w:p w14:paraId="73B42496" w14:textId="77777777" w:rsidR="00CF293F" w:rsidRPr="00641DA1" w:rsidRDefault="00CF293F" w:rsidP="0052428B">
    <w:pPr>
      <w:pStyle w:val="H1RunningHeader"/>
      <w:tabs>
        <w:tab w:val="clear" w:pos="9923"/>
        <w:tab w:val="right" w:pos="6464"/>
      </w:tabs>
      <w:rPr>
        <w:color w:val="000000"/>
        <w:lang w:val="fr-FR"/>
      </w:rPr>
    </w:pPr>
    <w:r w:rsidRPr="00641DA1">
      <w:rPr>
        <w:color w:val="000000"/>
        <w:lang w:val="fr-FR"/>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78200842"/>
    <w:lvl w:ilvl="0">
      <w:start w:val="1"/>
      <w:numFmt w:val="decimal"/>
      <w:lvlText w:val="%1."/>
      <w:lvlJc w:val="left"/>
      <w:pPr>
        <w:tabs>
          <w:tab w:val="num" w:pos="1209"/>
        </w:tabs>
        <w:ind w:left="1209" w:hanging="360"/>
      </w:pPr>
    </w:lvl>
  </w:abstractNum>
  <w:abstractNum w:abstractNumId="1">
    <w:nsid w:val="FFFFFF7E"/>
    <w:multiLevelType w:val="singleLevel"/>
    <w:tmpl w:val="CF56D2CC"/>
    <w:lvl w:ilvl="0">
      <w:start w:val="1"/>
      <w:numFmt w:val="decimal"/>
      <w:lvlText w:val="%1."/>
      <w:lvlJc w:val="left"/>
      <w:pPr>
        <w:tabs>
          <w:tab w:val="num" w:pos="926"/>
        </w:tabs>
        <w:ind w:left="926" w:hanging="360"/>
      </w:pPr>
    </w:lvl>
  </w:abstractNum>
  <w:abstractNum w:abstractNumId="2">
    <w:nsid w:val="FFFFFF7F"/>
    <w:multiLevelType w:val="singleLevel"/>
    <w:tmpl w:val="938013B0"/>
    <w:lvl w:ilvl="0">
      <w:start w:val="1"/>
      <w:numFmt w:val="decimal"/>
      <w:lvlText w:val="%1."/>
      <w:lvlJc w:val="left"/>
      <w:pPr>
        <w:tabs>
          <w:tab w:val="num" w:pos="643"/>
        </w:tabs>
        <w:ind w:left="643" w:hanging="360"/>
      </w:pPr>
    </w:lvl>
  </w:abstractNum>
  <w:abstractNum w:abstractNumId="3">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nsid w:val="FFFFFF88"/>
    <w:multiLevelType w:val="singleLevel"/>
    <w:tmpl w:val="0D62A6B8"/>
    <w:lvl w:ilvl="0">
      <w:start w:val="1"/>
      <w:numFmt w:val="decimal"/>
      <w:lvlText w:val="%1."/>
      <w:lvlJc w:val="left"/>
      <w:pPr>
        <w:tabs>
          <w:tab w:val="num" w:pos="360"/>
        </w:tabs>
        <w:ind w:left="360" w:hanging="360"/>
      </w:pPr>
    </w:lvl>
  </w:abstractNum>
  <w:abstractNum w:abstractNumId="8">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nsid w:val="3DB45DFA"/>
    <w:multiLevelType w:val="hybridMultilevel"/>
    <w:tmpl w:val="D3F04AFA"/>
    <w:lvl w:ilvl="0" w:tplc="34F889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3875802"/>
    <w:multiLevelType w:val="hybridMultilevel"/>
    <w:tmpl w:val="03925536"/>
    <w:lvl w:ilvl="0" w:tplc="7FE62D68">
      <w:start w:val="1"/>
      <w:numFmt w:val="lowerRoman"/>
      <w:lvlText w:val="(%1)"/>
      <w:lvlJc w:val="left"/>
      <w:pPr>
        <w:ind w:left="1080" w:hanging="72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91900EB"/>
    <w:multiLevelType w:val="hybridMultilevel"/>
    <w:tmpl w:val="296A172A"/>
    <w:lvl w:ilvl="0" w:tplc="EC8424F8">
      <w:start w:val="1"/>
      <w:numFmt w:val="lowerRoman"/>
      <w:lvlText w:val="(%1)"/>
      <w:lvlJc w:val="left"/>
      <w:pPr>
        <w:ind w:left="1760" w:hanging="1040"/>
      </w:pPr>
      <w:rPr>
        <w:rFonts w:hint="default"/>
        <w: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2"/>
  </w:num>
  <w:num w:numId="8">
    <w:abstractNumId w:val="1"/>
  </w:num>
  <w:num w:numId="9">
    <w:abstractNumId w:val="0"/>
  </w:num>
  <w:num w:numId="10">
    <w:abstractNumId w:val="14"/>
  </w:num>
  <w:num w:numId="11">
    <w:abstractNumId w:val="9"/>
  </w:num>
  <w:num w:numId="12">
    <w:abstractNumId w:val="10"/>
  </w:num>
  <w:num w:numId="13">
    <w:abstractNumId w:val="11"/>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TrueTypeFonts/>
  <w:mirrorMargins/>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02pxvzrwkspp2hexfr15ztab9va2zt52sd9w&quot;&gt;Lib_buona&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90&lt;/item&gt;&lt;item&gt;191&lt;/item&gt;&lt;item&gt;192&lt;/item&gt;&lt;item&gt;193&lt;/item&gt;&lt;item&gt;194&lt;/item&gt;&lt;item&gt;195&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59&lt;/item&gt;&lt;item&gt;260&lt;/item&gt;&lt;item&gt;261&lt;/item&gt;&lt;item&gt;262&lt;/item&gt;&lt;item&gt;271&lt;/item&gt;&lt;item&gt;272&lt;/item&gt;&lt;item&gt;273&lt;/item&gt;&lt;item&gt;274&lt;/item&gt;&lt;item&gt;275&lt;/item&gt;&lt;item&gt;276&lt;/item&gt;&lt;item&gt;277&lt;/item&gt;&lt;item&gt;278&lt;/item&gt;&lt;item&gt;279&lt;/item&gt;&lt;item&gt;280&lt;/item&gt;&lt;item&gt;281&lt;/item&gt;&lt;item&gt;285&lt;/item&gt;&lt;item&gt;286&lt;/item&gt;&lt;item&gt;287&lt;/item&gt;&lt;item&gt;288&lt;/item&gt;&lt;item&gt;289&lt;/item&gt;&lt;item&gt;290&lt;/item&gt;&lt;item&gt;291&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8&lt;/item&gt;&lt;item&gt;309&lt;/item&gt;&lt;item&gt;310&lt;/item&gt;&lt;item&gt;311&lt;/item&gt;&lt;item&gt;312&lt;/item&gt;&lt;item&gt;313&lt;/item&gt;&lt;item&gt;314&lt;/item&gt;&lt;item&gt;315&lt;/item&gt;&lt;item&gt;316&lt;/item&gt;&lt;item&gt;317&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record-ids&gt;&lt;/item&gt;&lt;/Libraries&gt;"/>
  </w:docVars>
  <w:rsids>
    <w:rsidRoot w:val="005A1627"/>
    <w:rsid w:val="00001BBF"/>
    <w:rsid w:val="00001D9B"/>
    <w:rsid w:val="00004337"/>
    <w:rsid w:val="00005BF5"/>
    <w:rsid w:val="000073CD"/>
    <w:rsid w:val="000132B0"/>
    <w:rsid w:val="0001466E"/>
    <w:rsid w:val="000166DC"/>
    <w:rsid w:val="000173F5"/>
    <w:rsid w:val="00020241"/>
    <w:rsid w:val="00020950"/>
    <w:rsid w:val="000246F9"/>
    <w:rsid w:val="00025CC2"/>
    <w:rsid w:val="00045271"/>
    <w:rsid w:val="000529D9"/>
    <w:rsid w:val="00065238"/>
    <w:rsid w:val="00065BFF"/>
    <w:rsid w:val="00071928"/>
    <w:rsid w:val="00072C21"/>
    <w:rsid w:val="000734A0"/>
    <w:rsid w:val="00081108"/>
    <w:rsid w:val="00087BCC"/>
    <w:rsid w:val="000958E8"/>
    <w:rsid w:val="000A7DBA"/>
    <w:rsid w:val="000B24AB"/>
    <w:rsid w:val="000B7545"/>
    <w:rsid w:val="000C0DC2"/>
    <w:rsid w:val="000C29C4"/>
    <w:rsid w:val="000C2BB7"/>
    <w:rsid w:val="000C3C72"/>
    <w:rsid w:val="000C605C"/>
    <w:rsid w:val="000E2372"/>
    <w:rsid w:val="000E2F8D"/>
    <w:rsid w:val="000F359A"/>
    <w:rsid w:val="000F5A24"/>
    <w:rsid w:val="001107BA"/>
    <w:rsid w:val="001108D6"/>
    <w:rsid w:val="00110E73"/>
    <w:rsid w:val="0012428D"/>
    <w:rsid w:val="001266E9"/>
    <w:rsid w:val="00127C07"/>
    <w:rsid w:val="00151CBD"/>
    <w:rsid w:val="001531BA"/>
    <w:rsid w:val="00156E1A"/>
    <w:rsid w:val="001608A8"/>
    <w:rsid w:val="00162682"/>
    <w:rsid w:val="00165F07"/>
    <w:rsid w:val="00165FFB"/>
    <w:rsid w:val="00170A98"/>
    <w:rsid w:val="00174FEF"/>
    <w:rsid w:val="00184D27"/>
    <w:rsid w:val="00190CA1"/>
    <w:rsid w:val="0019271A"/>
    <w:rsid w:val="001928DD"/>
    <w:rsid w:val="001936E9"/>
    <w:rsid w:val="001A0995"/>
    <w:rsid w:val="001A25EB"/>
    <w:rsid w:val="001A6533"/>
    <w:rsid w:val="001B2209"/>
    <w:rsid w:val="001D047C"/>
    <w:rsid w:val="002067F0"/>
    <w:rsid w:val="00215E13"/>
    <w:rsid w:val="00225822"/>
    <w:rsid w:val="00233BD7"/>
    <w:rsid w:val="00236D7F"/>
    <w:rsid w:val="00237FA5"/>
    <w:rsid w:val="00240887"/>
    <w:rsid w:val="002544AE"/>
    <w:rsid w:val="002761DD"/>
    <w:rsid w:val="00281257"/>
    <w:rsid w:val="00281723"/>
    <w:rsid w:val="002A1822"/>
    <w:rsid w:val="002B211E"/>
    <w:rsid w:val="002B698E"/>
    <w:rsid w:val="002B7EEE"/>
    <w:rsid w:val="002C10EF"/>
    <w:rsid w:val="002C1AEE"/>
    <w:rsid w:val="002D0294"/>
    <w:rsid w:val="002D04D6"/>
    <w:rsid w:val="002F20EF"/>
    <w:rsid w:val="002F3718"/>
    <w:rsid w:val="002F7FB8"/>
    <w:rsid w:val="003017A5"/>
    <w:rsid w:val="003114A2"/>
    <w:rsid w:val="003115B8"/>
    <w:rsid w:val="003119A9"/>
    <w:rsid w:val="00314B02"/>
    <w:rsid w:val="00315BA1"/>
    <w:rsid w:val="0031610B"/>
    <w:rsid w:val="00321C36"/>
    <w:rsid w:val="0032534E"/>
    <w:rsid w:val="0032556E"/>
    <w:rsid w:val="00333BA1"/>
    <w:rsid w:val="00334D45"/>
    <w:rsid w:val="00336344"/>
    <w:rsid w:val="00342B95"/>
    <w:rsid w:val="00343E33"/>
    <w:rsid w:val="00350810"/>
    <w:rsid w:val="00356CF2"/>
    <w:rsid w:val="00357D83"/>
    <w:rsid w:val="003628FE"/>
    <w:rsid w:val="0037307E"/>
    <w:rsid w:val="0037395D"/>
    <w:rsid w:val="00373B58"/>
    <w:rsid w:val="00376048"/>
    <w:rsid w:val="00386335"/>
    <w:rsid w:val="003871C9"/>
    <w:rsid w:val="003944E3"/>
    <w:rsid w:val="003A0841"/>
    <w:rsid w:val="003B098C"/>
    <w:rsid w:val="003B0EE4"/>
    <w:rsid w:val="003B2B31"/>
    <w:rsid w:val="003B4829"/>
    <w:rsid w:val="003B78DD"/>
    <w:rsid w:val="003C1ECC"/>
    <w:rsid w:val="003C492F"/>
    <w:rsid w:val="003C6397"/>
    <w:rsid w:val="003C7D33"/>
    <w:rsid w:val="003D0803"/>
    <w:rsid w:val="003D2B9A"/>
    <w:rsid w:val="003D2C4F"/>
    <w:rsid w:val="003E2E49"/>
    <w:rsid w:val="003F2BBC"/>
    <w:rsid w:val="003F4A2D"/>
    <w:rsid w:val="003F516B"/>
    <w:rsid w:val="004147E6"/>
    <w:rsid w:val="0042031F"/>
    <w:rsid w:val="00421874"/>
    <w:rsid w:val="0042585B"/>
    <w:rsid w:val="0043150C"/>
    <w:rsid w:val="0043352F"/>
    <w:rsid w:val="00436467"/>
    <w:rsid w:val="004407E4"/>
    <w:rsid w:val="00440A3C"/>
    <w:rsid w:val="00442D27"/>
    <w:rsid w:val="00445505"/>
    <w:rsid w:val="00451324"/>
    <w:rsid w:val="004541B5"/>
    <w:rsid w:val="00456365"/>
    <w:rsid w:val="004623B6"/>
    <w:rsid w:val="00465501"/>
    <w:rsid w:val="004662B2"/>
    <w:rsid w:val="00467A6D"/>
    <w:rsid w:val="004747FF"/>
    <w:rsid w:val="004755C5"/>
    <w:rsid w:val="004768D5"/>
    <w:rsid w:val="0048194C"/>
    <w:rsid w:val="00485DF2"/>
    <w:rsid w:val="004870C6"/>
    <w:rsid w:val="004871B8"/>
    <w:rsid w:val="00490497"/>
    <w:rsid w:val="00491891"/>
    <w:rsid w:val="004A1016"/>
    <w:rsid w:val="004A539E"/>
    <w:rsid w:val="004A5F73"/>
    <w:rsid w:val="004A62CC"/>
    <w:rsid w:val="004C27D7"/>
    <w:rsid w:val="004C4987"/>
    <w:rsid w:val="004C4EC6"/>
    <w:rsid w:val="004C5B8B"/>
    <w:rsid w:val="004D23AE"/>
    <w:rsid w:val="004D37E5"/>
    <w:rsid w:val="004E1DE9"/>
    <w:rsid w:val="004E1FDE"/>
    <w:rsid w:val="004E6E37"/>
    <w:rsid w:val="004E7316"/>
    <w:rsid w:val="00502E5F"/>
    <w:rsid w:val="005054BE"/>
    <w:rsid w:val="00506C50"/>
    <w:rsid w:val="0051040D"/>
    <w:rsid w:val="005121CB"/>
    <w:rsid w:val="00512302"/>
    <w:rsid w:val="00512C15"/>
    <w:rsid w:val="00516730"/>
    <w:rsid w:val="00516F05"/>
    <w:rsid w:val="00520633"/>
    <w:rsid w:val="00520FC1"/>
    <w:rsid w:val="0052428B"/>
    <w:rsid w:val="005404D9"/>
    <w:rsid w:val="00540CC9"/>
    <w:rsid w:val="005432E6"/>
    <w:rsid w:val="00544FE2"/>
    <w:rsid w:val="00554EFB"/>
    <w:rsid w:val="00561AF1"/>
    <w:rsid w:val="005637DF"/>
    <w:rsid w:val="00563C56"/>
    <w:rsid w:val="005654E1"/>
    <w:rsid w:val="00571CD0"/>
    <w:rsid w:val="00594FDE"/>
    <w:rsid w:val="005A1627"/>
    <w:rsid w:val="005A2D47"/>
    <w:rsid w:val="005A2ED8"/>
    <w:rsid w:val="005B050E"/>
    <w:rsid w:val="005B712C"/>
    <w:rsid w:val="005B7CAC"/>
    <w:rsid w:val="005C0EAD"/>
    <w:rsid w:val="005C246A"/>
    <w:rsid w:val="005C2D52"/>
    <w:rsid w:val="005C4499"/>
    <w:rsid w:val="005C7D19"/>
    <w:rsid w:val="005D0ED3"/>
    <w:rsid w:val="005D1C94"/>
    <w:rsid w:val="005D3EFD"/>
    <w:rsid w:val="005D49A5"/>
    <w:rsid w:val="005D5CDB"/>
    <w:rsid w:val="005D5ED9"/>
    <w:rsid w:val="005E4040"/>
    <w:rsid w:val="005F7467"/>
    <w:rsid w:val="00602841"/>
    <w:rsid w:val="00605506"/>
    <w:rsid w:val="006069FE"/>
    <w:rsid w:val="00606ACE"/>
    <w:rsid w:val="00607902"/>
    <w:rsid w:val="00612071"/>
    <w:rsid w:val="00613ECB"/>
    <w:rsid w:val="00626858"/>
    <w:rsid w:val="00627E2F"/>
    <w:rsid w:val="00631326"/>
    <w:rsid w:val="00634869"/>
    <w:rsid w:val="0063768C"/>
    <w:rsid w:val="00641DA1"/>
    <w:rsid w:val="00642653"/>
    <w:rsid w:val="00645243"/>
    <w:rsid w:val="006523E0"/>
    <w:rsid w:val="0067156C"/>
    <w:rsid w:val="006726CB"/>
    <w:rsid w:val="006763B3"/>
    <w:rsid w:val="00677018"/>
    <w:rsid w:val="006809F2"/>
    <w:rsid w:val="00684366"/>
    <w:rsid w:val="0069118F"/>
    <w:rsid w:val="00694F76"/>
    <w:rsid w:val="006956CB"/>
    <w:rsid w:val="00697537"/>
    <w:rsid w:val="006B2CBF"/>
    <w:rsid w:val="006B5C87"/>
    <w:rsid w:val="006B670A"/>
    <w:rsid w:val="006B6BA7"/>
    <w:rsid w:val="006C7E5E"/>
    <w:rsid w:val="006D41B3"/>
    <w:rsid w:val="006D463A"/>
    <w:rsid w:val="006D67E4"/>
    <w:rsid w:val="006D6856"/>
    <w:rsid w:val="006D77CB"/>
    <w:rsid w:val="006F448E"/>
    <w:rsid w:val="006F63B2"/>
    <w:rsid w:val="007020C5"/>
    <w:rsid w:val="0071784E"/>
    <w:rsid w:val="0072442A"/>
    <w:rsid w:val="00724CF7"/>
    <w:rsid w:val="00727C41"/>
    <w:rsid w:val="00727F4C"/>
    <w:rsid w:val="007326DB"/>
    <w:rsid w:val="007411B0"/>
    <w:rsid w:val="00742C74"/>
    <w:rsid w:val="00743B20"/>
    <w:rsid w:val="00744AEC"/>
    <w:rsid w:val="00746E0A"/>
    <w:rsid w:val="00747FE5"/>
    <w:rsid w:val="00763827"/>
    <w:rsid w:val="0076425B"/>
    <w:rsid w:val="007657D1"/>
    <w:rsid w:val="00775019"/>
    <w:rsid w:val="00775AF2"/>
    <w:rsid w:val="00783484"/>
    <w:rsid w:val="007848F5"/>
    <w:rsid w:val="0078702C"/>
    <w:rsid w:val="007903BC"/>
    <w:rsid w:val="00794A98"/>
    <w:rsid w:val="00796338"/>
    <w:rsid w:val="007964A9"/>
    <w:rsid w:val="007A30C0"/>
    <w:rsid w:val="007B5FF8"/>
    <w:rsid w:val="007B7E81"/>
    <w:rsid w:val="007C11F2"/>
    <w:rsid w:val="007D02CC"/>
    <w:rsid w:val="007D1C55"/>
    <w:rsid w:val="007D249E"/>
    <w:rsid w:val="007D7259"/>
    <w:rsid w:val="007F2863"/>
    <w:rsid w:val="007F4496"/>
    <w:rsid w:val="007F5239"/>
    <w:rsid w:val="0080485A"/>
    <w:rsid w:val="00804D37"/>
    <w:rsid w:val="008052FE"/>
    <w:rsid w:val="0080711F"/>
    <w:rsid w:val="00807DCD"/>
    <w:rsid w:val="008128EC"/>
    <w:rsid w:val="008240A1"/>
    <w:rsid w:val="008345D1"/>
    <w:rsid w:val="00836B92"/>
    <w:rsid w:val="00846128"/>
    <w:rsid w:val="00852E43"/>
    <w:rsid w:val="0085460F"/>
    <w:rsid w:val="00856460"/>
    <w:rsid w:val="00856CC0"/>
    <w:rsid w:val="00873A20"/>
    <w:rsid w:val="00880904"/>
    <w:rsid w:val="00880EF3"/>
    <w:rsid w:val="00882401"/>
    <w:rsid w:val="00890AD5"/>
    <w:rsid w:val="00891293"/>
    <w:rsid w:val="00893C37"/>
    <w:rsid w:val="008A6B8F"/>
    <w:rsid w:val="008B165D"/>
    <w:rsid w:val="008B7EBF"/>
    <w:rsid w:val="008C11DC"/>
    <w:rsid w:val="008C1E0A"/>
    <w:rsid w:val="008C2B59"/>
    <w:rsid w:val="008C7328"/>
    <w:rsid w:val="008D6C30"/>
    <w:rsid w:val="008E0418"/>
    <w:rsid w:val="008E0B05"/>
    <w:rsid w:val="008E1520"/>
    <w:rsid w:val="008E64AC"/>
    <w:rsid w:val="008F03D4"/>
    <w:rsid w:val="008F22F7"/>
    <w:rsid w:val="008F4620"/>
    <w:rsid w:val="00903EB6"/>
    <w:rsid w:val="00905B5F"/>
    <w:rsid w:val="009101D8"/>
    <w:rsid w:val="00912A1A"/>
    <w:rsid w:val="00913CDF"/>
    <w:rsid w:val="009141D9"/>
    <w:rsid w:val="00914631"/>
    <w:rsid w:val="00914D36"/>
    <w:rsid w:val="00921D8E"/>
    <w:rsid w:val="009241C3"/>
    <w:rsid w:val="0092547C"/>
    <w:rsid w:val="0092712D"/>
    <w:rsid w:val="00935C33"/>
    <w:rsid w:val="00942BAB"/>
    <w:rsid w:val="00944BE2"/>
    <w:rsid w:val="00950E47"/>
    <w:rsid w:val="00953E1E"/>
    <w:rsid w:val="009547D1"/>
    <w:rsid w:val="009717DD"/>
    <w:rsid w:val="00972233"/>
    <w:rsid w:val="0097415F"/>
    <w:rsid w:val="00974C44"/>
    <w:rsid w:val="00982400"/>
    <w:rsid w:val="00985382"/>
    <w:rsid w:val="009923C9"/>
    <w:rsid w:val="009B2FFF"/>
    <w:rsid w:val="009B36CB"/>
    <w:rsid w:val="009B5C42"/>
    <w:rsid w:val="009B6032"/>
    <w:rsid w:val="009C28CE"/>
    <w:rsid w:val="009C36E9"/>
    <w:rsid w:val="009C629B"/>
    <w:rsid w:val="009E226E"/>
    <w:rsid w:val="009E3B3A"/>
    <w:rsid w:val="009E6AA0"/>
    <w:rsid w:val="009F60F5"/>
    <w:rsid w:val="009F6DF0"/>
    <w:rsid w:val="009F71B5"/>
    <w:rsid w:val="00A05F83"/>
    <w:rsid w:val="00A11327"/>
    <w:rsid w:val="00A17E21"/>
    <w:rsid w:val="00A214A3"/>
    <w:rsid w:val="00A22430"/>
    <w:rsid w:val="00A248B7"/>
    <w:rsid w:val="00A25700"/>
    <w:rsid w:val="00A27F01"/>
    <w:rsid w:val="00A36F2C"/>
    <w:rsid w:val="00A456AE"/>
    <w:rsid w:val="00A46CB4"/>
    <w:rsid w:val="00A5119B"/>
    <w:rsid w:val="00A51333"/>
    <w:rsid w:val="00A55B05"/>
    <w:rsid w:val="00A71836"/>
    <w:rsid w:val="00A746D1"/>
    <w:rsid w:val="00A82005"/>
    <w:rsid w:val="00A87030"/>
    <w:rsid w:val="00A904DD"/>
    <w:rsid w:val="00A96428"/>
    <w:rsid w:val="00A96F94"/>
    <w:rsid w:val="00A978F1"/>
    <w:rsid w:val="00AA0BD2"/>
    <w:rsid w:val="00AA2AE0"/>
    <w:rsid w:val="00AA391D"/>
    <w:rsid w:val="00AA4F5C"/>
    <w:rsid w:val="00AB7B15"/>
    <w:rsid w:val="00AE016C"/>
    <w:rsid w:val="00AE0E23"/>
    <w:rsid w:val="00AE1259"/>
    <w:rsid w:val="00AE51C1"/>
    <w:rsid w:val="00B07539"/>
    <w:rsid w:val="00B12896"/>
    <w:rsid w:val="00B22CFF"/>
    <w:rsid w:val="00B25044"/>
    <w:rsid w:val="00B40B70"/>
    <w:rsid w:val="00B52C54"/>
    <w:rsid w:val="00B665F1"/>
    <w:rsid w:val="00B678DF"/>
    <w:rsid w:val="00B762BC"/>
    <w:rsid w:val="00B80726"/>
    <w:rsid w:val="00B80C57"/>
    <w:rsid w:val="00B917D3"/>
    <w:rsid w:val="00B9768F"/>
    <w:rsid w:val="00BA5CA2"/>
    <w:rsid w:val="00BB21D5"/>
    <w:rsid w:val="00BB37DA"/>
    <w:rsid w:val="00BB530E"/>
    <w:rsid w:val="00BD5DDA"/>
    <w:rsid w:val="00BE0932"/>
    <w:rsid w:val="00BE10E6"/>
    <w:rsid w:val="00BE1BF6"/>
    <w:rsid w:val="00BE212F"/>
    <w:rsid w:val="00BE3983"/>
    <w:rsid w:val="00BE3C42"/>
    <w:rsid w:val="00BF07DF"/>
    <w:rsid w:val="00BF1588"/>
    <w:rsid w:val="00C05187"/>
    <w:rsid w:val="00C27EFE"/>
    <w:rsid w:val="00C300F5"/>
    <w:rsid w:val="00C317AD"/>
    <w:rsid w:val="00C3777D"/>
    <w:rsid w:val="00C43D15"/>
    <w:rsid w:val="00C51158"/>
    <w:rsid w:val="00C54321"/>
    <w:rsid w:val="00C57E93"/>
    <w:rsid w:val="00C656AE"/>
    <w:rsid w:val="00C84725"/>
    <w:rsid w:val="00C84CD9"/>
    <w:rsid w:val="00CA16C4"/>
    <w:rsid w:val="00CA37B5"/>
    <w:rsid w:val="00CA389D"/>
    <w:rsid w:val="00CA4A53"/>
    <w:rsid w:val="00CA4EDE"/>
    <w:rsid w:val="00CA6279"/>
    <w:rsid w:val="00CA7334"/>
    <w:rsid w:val="00CA7F98"/>
    <w:rsid w:val="00CB2900"/>
    <w:rsid w:val="00CB5120"/>
    <w:rsid w:val="00CC11C9"/>
    <w:rsid w:val="00CC1CD2"/>
    <w:rsid w:val="00CD2CC0"/>
    <w:rsid w:val="00CD5663"/>
    <w:rsid w:val="00CE3C1A"/>
    <w:rsid w:val="00CE4FD2"/>
    <w:rsid w:val="00CE6575"/>
    <w:rsid w:val="00CF184D"/>
    <w:rsid w:val="00CF293F"/>
    <w:rsid w:val="00D05967"/>
    <w:rsid w:val="00D11FE0"/>
    <w:rsid w:val="00D167DD"/>
    <w:rsid w:val="00D2054A"/>
    <w:rsid w:val="00D216FB"/>
    <w:rsid w:val="00D264FE"/>
    <w:rsid w:val="00D30ECA"/>
    <w:rsid w:val="00D353B9"/>
    <w:rsid w:val="00D40D6C"/>
    <w:rsid w:val="00D4158B"/>
    <w:rsid w:val="00D421A1"/>
    <w:rsid w:val="00D5548A"/>
    <w:rsid w:val="00D56E9B"/>
    <w:rsid w:val="00D601B1"/>
    <w:rsid w:val="00D67062"/>
    <w:rsid w:val="00D829B8"/>
    <w:rsid w:val="00D8601F"/>
    <w:rsid w:val="00D9301C"/>
    <w:rsid w:val="00D93609"/>
    <w:rsid w:val="00D93A18"/>
    <w:rsid w:val="00D93EDC"/>
    <w:rsid w:val="00D94862"/>
    <w:rsid w:val="00DA13EE"/>
    <w:rsid w:val="00DB12C8"/>
    <w:rsid w:val="00DC024E"/>
    <w:rsid w:val="00DC1947"/>
    <w:rsid w:val="00DC2383"/>
    <w:rsid w:val="00DD3786"/>
    <w:rsid w:val="00DD6806"/>
    <w:rsid w:val="00DE1609"/>
    <w:rsid w:val="00DE21DA"/>
    <w:rsid w:val="00DE430E"/>
    <w:rsid w:val="00DE48DE"/>
    <w:rsid w:val="00DE5CCB"/>
    <w:rsid w:val="00DF50C7"/>
    <w:rsid w:val="00E025A6"/>
    <w:rsid w:val="00E07BD4"/>
    <w:rsid w:val="00E1279B"/>
    <w:rsid w:val="00E140F2"/>
    <w:rsid w:val="00E15B29"/>
    <w:rsid w:val="00E22346"/>
    <w:rsid w:val="00E26194"/>
    <w:rsid w:val="00E3022B"/>
    <w:rsid w:val="00E316B5"/>
    <w:rsid w:val="00E37106"/>
    <w:rsid w:val="00E475D6"/>
    <w:rsid w:val="00E512F6"/>
    <w:rsid w:val="00E53FA0"/>
    <w:rsid w:val="00E540F9"/>
    <w:rsid w:val="00E54FF9"/>
    <w:rsid w:val="00E603CC"/>
    <w:rsid w:val="00E615EB"/>
    <w:rsid w:val="00E6391A"/>
    <w:rsid w:val="00E6425D"/>
    <w:rsid w:val="00E66051"/>
    <w:rsid w:val="00E70200"/>
    <w:rsid w:val="00E7567E"/>
    <w:rsid w:val="00E806BA"/>
    <w:rsid w:val="00E91BD1"/>
    <w:rsid w:val="00E91EF1"/>
    <w:rsid w:val="00E95B01"/>
    <w:rsid w:val="00EA020E"/>
    <w:rsid w:val="00EA2906"/>
    <w:rsid w:val="00EA2EF5"/>
    <w:rsid w:val="00EA5E4E"/>
    <w:rsid w:val="00EA7193"/>
    <w:rsid w:val="00EB3CBA"/>
    <w:rsid w:val="00EB402C"/>
    <w:rsid w:val="00ED0B66"/>
    <w:rsid w:val="00ED32A9"/>
    <w:rsid w:val="00ED3A59"/>
    <w:rsid w:val="00ED5A6B"/>
    <w:rsid w:val="00EE26ED"/>
    <w:rsid w:val="00EF11C0"/>
    <w:rsid w:val="00EF34EC"/>
    <w:rsid w:val="00EF4201"/>
    <w:rsid w:val="00EF620B"/>
    <w:rsid w:val="00EF7B13"/>
    <w:rsid w:val="00F006CA"/>
    <w:rsid w:val="00F07F3A"/>
    <w:rsid w:val="00F13826"/>
    <w:rsid w:val="00F14479"/>
    <w:rsid w:val="00F17465"/>
    <w:rsid w:val="00F23FFB"/>
    <w:rsid w:val="00F2680E"/>
    <w:rsid w:val="00F36BF7"/>
    <w:rsid w:val="00F41228"/>
    <w:rsid w:val="00F45D20"/>
    <w:rsid w:val="00F463A2"/>
    <w:rsid w:val="00F516D6"/>
    <w:rsid w:val="00F54FA0"/>
    <w:rsid w:val="00F55578"/>
    <w:rsid w:val="00F565E2"/>
    <w:rsid w:val="00F57F77"/>
    <w:rsid w:val="00F7067A"/>
    <w:rsid w:val="00F71AE3"/>
    <w:rsid w:val="00F7433F"/>
    <w:rsid w:val="00F841B1"/>
    <w:rsid w:val="00F94D42"/>
    <w:rsid w:val="00FA0C30"/>
    <w:rsid w:val="00FA186E"/>
    <w:rsid w:val="00FA71B5"/>
    <w:rsid w:val="00FB41C7"/>
    <w:rsid w:val="00FC3A76"/>
    <w:rsid w:val="00FC3A9F"/>
    <w:rsid w:val="00FD26B1"/>
    <w:rsid w:val="00FD61C2"/>
    <w:rsid w:val="00FE56E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textbox inset="0,0,0,0"/>
    </o:shapedefaults>
    <o:shapelayout v:ext="edit">
      <o:idmap v:ext="edit" data="1"/>
    </o:shapelayout>
  </w:shapeDefaults>
  <w:decimalSymbol w:val=","/>
  <w:listSeparator w:val=";"/>
  <w14:docId w14:val="08FF0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76">
    <w:lsdException w:name="Normal"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724CF7"/>
    <w:rPr>
      <w:rFonts w:asciiTheme="minorHAnsi" w:eastAsiaTheme="minorEastAsia" w:hAnsiTheme="minorHAnsi" w:cstheme="minorBidi"/>
      <w:sz w:val="24"/>
      <w:szCs w:val="24"/>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unhideWhenUsed/>
    <w:qFormat/>
    <w:rsid w:val="0037395D"/>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3C1ECC"/>
    <w:pPr>
      <w:spacing w:line="360" w:lineRule="exact"/>
    </w:pPr>
    <w:rPr>
      <w:b/>
      <w:noProof/>
      <w:position w:val="7"/>
      <w:sz w:val="32"/>
      <w:szCs w:val="32"/>
    </w:rPr>
  </w:style>
  <w:style w:type="paragraph" w:customStyle="1" w:styleId="02PaperAuthors">
    <w:name w:val="02 Paper Authors"/>
    <w:qFormat/>
    <w:rsid w:val="003C1ECC"/>
    <w:pPr>
      <w:spacing w:before="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5637DF"/>
    <w:pPr>
      <w:spacing w:before="300" w:after="240" w:line="240" w:lineRule="exact"/>
      <w:jc w:val="both"/>
    </w:pPr>
    <w:rPr>
      <w:spacing w:val="5"/>
      <w:szCs w:val="18"/>
    </w:rPr>
  </w:style>
  <w:style w:type="paragraph" w:customStyle="1" w:styleId="04AHeading">
    <w:name w:val="04 A Heading"/>
    <w:next w:val="08ArticleText"/>
    <w:qFormat/>
    <w:rsid w:val="00612071"/>
    <w:pPr>
      <w:spacing w:before="300" w:after="120" w:line="240" w:lineRule="exact"/>
    </w:pPr>
    <w:rPr>
      <w:b/>
      <w:sz w:val="22"/>
    </w:rPr>
  </w:style>
  <w:style w:type="paragraph" w:customStyle="1" w:styleId="08ArticleText">
    <w:name w:val="08 Article Text"/>
    <w:qFormat/>
    <w:rsid w:val="00612071"/>
    <w:pPr>
      <w:widowControl w:val="0"/>
      <w:tabs>
        <w:tab w:val="left" w:pos="198"/>
      </w:tabs>
      <w:spacing w:line="230" w:lineRule="exact"/>
      <w:jc w:val="both"/>
    </w:pPr>
    <w:rPr>
      <w:spacing w:val="4"/>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DOI">
    <w:name w:val="L1 DOI"/>
    <w:next w:val="03Abstract"/>
    <w:qFormat/>
    <w:rsid w:val="00AA391D"/>
    <w:pPr>
      <w:spacing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5637DF"/>
    <w:pPr>
      <w:spacing w:before="120" w:after="120" w:line="200" w:lineRule="exact"/>
      <w:jc w:val="both"/>
    </w:pPr>
    <w:rPr>
      <w:b/>
      <w:sz w:val="18"/>
    </w:rPr>
  </w:style>
  <w:style w:type="paragraph" w:customStyle="1" w:styleId="06CHeading">
    <w:name w:val="06 C Heading"/>
    <w:next w:val="08ArticleText"/>
    <w:qFormat/>
    <w:rsid w:val="005637DF"/>
    <w:pPr>
      <w:spacing w:line="200" w:lineRule="exact"/>
      <w:jc w:val="both"/>
    </w:pPr>
    <w:rPr>
      <w:b/>
      <w:sz w:val="18"/>
    </w:rPr>
  </w:style>
  <w:style w:type="paragraph" w:customStyle="1" w:styleId="07DHeading">
    <w:name w:val="07 D Heading"/>
    <w:next w:val="08ArticleText"/>
    <w:qFormat/>
    <w:rsid w:val="005637DF"/>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after="16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880EF3"/>
    <w:pPr>
      <w:tabs>
        <w:tab w:val="center" w:pos="3062"/>
        <w:tab w:val="right" w:pos="6464"/>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Ind w:w="0" w:type="dxa"/>
      <w:tblCellMar>
        <w:top w:w="0" w:type="dxa"/>
        <w:left w:w="0" w:type="dxa"/>
        <w:bottom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character" w:styleId="CommentReference">
    <w:name w:val="annotation reference"/>
    <w:basedOn w:val="DefaultParagraphFont"/>
    <w:uiPriority w:val="99"/>
    <w:unhideWhenUsed/>
    <w:rsid w:val="00165F07"/>
    <w:rPr>
      <w:sz w:val="18"/>
      <w:szCs w:val="18"/>
    </w:rPr>
  </w:style>
  <w:style w:type="paragraph" w:styleId="CommentText">
    <w:name w:val="annotation text"/>
    <w:basedOn w:val="Normal"/>
    <w:link w:val="CommentTextChar"/>
    <w:uiPriority w:val="99"/>
    <w:unhideWhenUsed/>
    <w:rsid w:val="00165F07"/>
  </w:style>
  <w:style w:type="character" w:customStyle="1" w:styleId="CommentTextChar">
    <w:name w:val="Comment Text Char"/>
    <w:basedOn w:val="DefaultParagraphFont"/>
    <w:link w:val="CommentText"/>
    <w:uiPriority w:val="99"/>
    <w:rsid w:val="00165F07"/>
    <w:rPr>
      <w:rFonts w:asciiTheme="minorHAnsi" w:eastAsiaTheme="minorEastAsia" w:hAnsiTheme="minorHAnsi" w:cstheme="minorBidi"/>
      <w:sz w:val="24"/>
      <w:szCs w:val="24"/>
      <w:lang w:eastAsia="en-US"/>
    </w:rPr>
  </w:style>
  <w:style w:type="paragraph" w:styleId="BalloonText">
    <w:name w:val="Balloon Text"/>
    <w:basedOn w:val="Normal"/>
    <w:link w:val="BalloonTextChar"/>
    <w:rsid w:val="00165F07"/>
    <w:rPr>
      <w:rFonts w:ascii="Lucida Grande" w:hAnsi="Lucida Grande" w:cs="Lucida Grande"/>
      <w:sz w:val="18"/>
      <w:szCs w:val="18"/>
    </w:rPr>
  </w:style>
  <w:style w:type="character" w:customStyle="1" w:styleId="BalloonTextChar">
    <w:name w:val="Balloon Text Char"/>
    <w:basedOn w:val="DefaultParagraphFont"/>
    <w:link w:val="BalloonText"/>
    <w:rsid w:val="00165F07"/>
    <w:rPr>
      <w:rFonts w:ascii="Lucida Grande" w:hAnsi="Lucida Grande" w:cs="Lucida Grande"/>
      <w:sz w:val="18"/>
      <w:szCs w:val="18"/>
    </w:rPr>
  </w:style>
  <w:style w:type="character" w:styleId="PlaceholderText">
    <w:name w:val="Placeholder Text"/>
    <w:basedOn w:val="DefaultParagraphFont"/>
    <w:uiPriority w:val="99"/>
    <w:semiHidden/>
    <w:rsid w:val="00724CF7"/>
    <w:rPr>
      <w:color w:val="808080"/>
    </w:rPr>
  </w:style>
  <w:style w:type="paragraph" w:styleId="ListParagraph">
    <w:name w:val="List Paragraph"/>
    <w:basedOn w:val="Normal"/>
    <w:uiPriority w:val="34"/>
    <w:qFormat/>
    <w:rsid w:val="003B098C"/>
    <w:pPr>
      <w:ind w:left="720"/>
      <w:contextualSpacing/>
    </w:pPr>
  </w:style>
  <w:style w:type="character" w:customStyle="1" w:styleId="Heading4Char">
    <w:name w:val="Heading 4 Char"/>
    <w:basedOn w:val="DefaultParagraphFont"/>
    <w:link w:val="Heading4"/>
    <w:uiPriority w:val="9"/>
    <w:rsid w:val="0037395D"/>
    <w:rPr>
      <w:rFonts w:asciiTheme="majorHAnsi" w:eastAsiaTheme="majorEastAsia" w:hAnsiTheme="majorHAnsi" w:cstheme="majorBidi"/>
      <w:b/>
      <w:bCs/>
      <w:i/>
      <w:iCs/>
      <w:color w:val="4F81BD" w:themeColor="accent1"/>
      <w:sz w:val="24"/>
      <w:szCs w:val="24"/>
      <w:lang w:eastAsia="en-US"/>
    </w:rPr>
  </w:style>
  <w:style w:type="character" w:styleId="Hyperlink">
    <w:name w:val="Hyperlink"/>
    <w:basedOn w:val="DefaultParagraphFont"/>
    <w:rsid w:val="00554EFB"/>
    <w:rPr>
      <w:color w:val="0000FF" w:themeColor="hyperlink"/>
      <w:u w:val="single"/>
    </w:rPr>
  </w:style>
  <w:style w:type="paragraph" w:styleId="Caption">
    <w:name w:val="caption"/>
    <w:basedOn w:val="Normal"/>
    <w:next w:val="Normal"/>
    <w:uiPriority w:val="35"/>
    <w:unhideWhenUsed/>
    <w:qFormat/>
    <w:rsid w:val="00554EFB"/>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76">
    <w:lsdException w:name="Normal"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724CF7"/>
    <w:rPr>
      <w:rFonts w:asciiTheme="minorHAnsi" w:eastAsiaTheme="minorEastAsia" w:hAnsiTheme="minorHAnsi" w:cstheme="minorBidi"/>
      <w:sz w:val="24"/>
      <w:szCs w:val="24"/>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unhideWhenUsed/>
    <w:qFormat/>
    <w:rsid w:val="0037395D"/>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3C1ECC"/>
    <w:pPr>
      <w:spacing w:line="360" w:lineRule="exact"/>
    </w:pPr>
    <w:rPr>
      <w:b/>
      <w:noProof/>
      <w:position w:val="7"/>
      <w:sz w:val="32"/>
      <w:szCs w:val="32"/>
    </w:rPr>
  </w:style>
  <w:style w:type="paragraph" w:customStyle="1" w:styleId="02PaperAuthors">
    <w:name w:val="02 Paper Authors"/>
    <w:qFormat/>
    <w:rsid w:val="003C1ECC"/>
    <w:pPr>
      <w:spacing w:before="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5637DF"/>
    <w:pPr>
      <w:spacing w:before="300" w:after="240" w:line="240" w:lineRule="exact"/>
      <w:jc w:val="both"/>
    </w:pPr>
    <w:rPr>
      <w:spacing w:val="5"/>
      <w:szCs w:val="18"/>
    </w:rPr>
  </w:style>
  <w:style w:type="paragraph" w:customStyle="1" w:styleId="04AHeading">
    <w:name w:val="04 A Heading"/>
    <w:next w:val="08ArticleText"/>
    <w:qFormat/>
    <w:rsid w:val="00612071"/>
    <w:pPr>
      <w:spacing w:before="300" w:after="120" w:line="240" w:lineRule="exact"/>
    </w:pPr>
    <w:rPr>
      <w:b/>
      <w:sz w:val="22"/>
    </w:rPr>
  </w:style>
  <w:style w:type="paragraph" w:customStyle="1" w:styleId="08ArticleText">
    <w:name w:val="08 Article Text"/>
    <w:qFormat/>
    <w:rsid w:val="00612071"/>
    <w:pPr>
      <w:widowControl w:val="0"/>
      <w:tabs>
        <w:tab w:val="left" w:pos="198"/>
      </w:tabs>
      <w:spacing w:line="230" w:lineRule="exact"/>
      <w:jc w:val="both"/>
    </w:pPr>
    <w:rPr>
      <w:spacing w:val="4"/>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DOI">
    <w:name w:val="L1 DOI"/>
    <w:next w:val="03Abstract"/>
    <w:qFormat/>
    <w:rsid w:val="00AA391D"/>
    <w:pPr>
      <w:spacing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5637DF"/>
    <w:pPr>
      <w:spacing w:before="120" w:after="120" w:line="200" w:lineRule="exact"/>
      <w:jc w:val="both"/>
    </w:pPr>
    <w:rPr>
      <w:b/>
      <w:sz w:val="18"/>
    </w:rPr>
  </w:style>
  <w:style w:type="paragraph" w:customStyle="1" w:styleId="06CHeading">
    <w:name w:val="06 C Heading"/>
    <w:next w:val="08ArticleText"/>
    <w:qFormat/>
    <w:rsid w:val="005637DF"/>
    <w:pPr>
      <w:spacing w:line="200" w:lineRule="exact"/>
      <w:jc w:val="both"/>
    </w:pPr>
    <w:rPr>
      <w:b/>
      <w:sz w:val="18"/>
    </w:rPr>
  </w:style>
  <w:style w:type="paragraph" w:customStyle="1" w:styleId="07DHeading">
    <w:name w:val="07 D Heading"/>
    <w:next w:val="08ArticleText"/>
    <w:qFormat/>
    <w:rsid w:val="005637DF"/>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after="16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880EF3"/>
    <w:pPr>
      <w:tabs>
        <w:tab w:val="center" w:pos="3062"/>
        <w:tab w:val="right" w:pos="6464"/>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Ind w:w="0" w:type="dxa"/>
      <w:tblCellMar>
        <w:top w:w="0" w:type="dxa"/>
        <w:left w:w="0" w:type="dxa"/>
        <w:bottom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character" w:styleId="CommentReference">
    <w:name w:val="annotation reference"/>
    <w:basedOn w:val="DefaultParagraphFont"/>
    <w:uiPriority w:val="99"/>
    <w:unhideWhenUsed/>
    <w:rsid w:val="00165F07"/>
    <w:rPr>
      <w:sz w:val="18"/>
      <w:szCs w:val="18"/>
    </w:rPr>
  </w:style>
  <w:style w:type="paragraph" w:styleId="CommentText">
    <w:name w:val="annotation text"/>
    <w:basedOn w:val="Normal"/>
    <w:link w:val="CommentTextChar"/>
    <w:uiPriority w:val="99"/>
    <w:unhideWhenUsed/>
    <w:rsid w:val="00165F07"/>
  </w:style>
  <w:style w:type="character" w:customStyle="1" w:styleId="CommentTextChar">
    <w:name w:val="Comment Text Char"/>
    <w:basedOn w:val="DefaultParagraphFont"/>
    <w:link w:val="CommentText"/>
    <w:uiPriority w:val="99"/>
    <w:rsid w:val="00165F07"/>
    <w:rPr>
      <w:rFonts w:asciiTheme="minorHAnsi" w:eastAsiaTheme="minorEastAsia" w:hAnsiTheme="minorHAnsi" w:cstheme="minorBidi"/>
      <w:sz w:val="24"/>
      <w:szCs w:val="24"/>
      <w:lang w:eastAsia="en-US"/>
    </w:rPr>
  </w:style>
  <w:style w:type="paragraph" w:styleId="BalloonText">
    <w:name w:val="Balloon Text"/>
    <w:basedOn w:val="Normal"/>
    <w:link w:val="BalloonTextChar"/>
    <w:rsid w:val="00165F07"/>
    <w:rPr>
      <w:rFonts w:ascii="Lucida Grande" w:hAnsi="Lucida Grande" w:cs="Lucida Grande"/>
      <w:sz w:val="18"/>
      <w:szCs w:val="18"/>
    </w:rPr>
  </w:style>
  <w:style w:type="character" w:customStyle="1" w:styleId="BalloonTextChar">
    <w:name w:val="Balloon Text Char"/>
    <w:basedOn w:val="DefaultParagraphFont"/>
    <w:link w:val="BalloonText"/>
    <w:rsid w:val="00165F07"/>
    <w:rPr>
      <w:rFonts w:ascii="Lucida Grande" w:hAnsi="Lucida Grande" w:cs="Lucida Grande"/>
      <w:sz w:val="18"/>
      <w:szCs w:val="18"/>
    </w:rPr>
  </w:style>
  <w:style w:type="character" w:styleId="PlaceholderText">
    <w:name w:val="Placeholder Text"/>
    <w:basedOn w:val="DefaultParagraphFont"/>
    <w:uiPriority w:val="99"/>
    <w:semiHidden/>
    <w:rsid w:val="00724CF7"/>
    <w:rPr>
      <w:color w:val="808080"/>
    </w:rPr>
  </w:style>
  <w:style w:type="paragraph" w:styleId="ListParagraph">
    <w:name w:val="List Paragraph"/>
    <w:basedOn w:val="Normal"/>
    <w:uiPriority w:val="34"/>
    <w:qFormat/>
    <w:rsid w:val="003B098C"/>
    <w:pPr>
      <w:ind w:left="720"/>
      <w:contextualSpacing/>
    </w:pPr>
  </w:style>
  <w:style w:type="character" w:customStyle="1" w:styleId="Heading4Char">
    <w:name w:val="Heading 4 Char"/>
    <w:basedOn w:val="DefaultParagraphFont"/>
    <w:link w:val="Heading4"/>
    <w:uiPriority w:val="9"/>
    <w:rsid w:val="0037395D"/>
    <w:rPr>
      <w:rFonts w:asciiTheme="majorHAnsi" w:eastAsiaTheme="majorEastAsia" w:hAnsiTheme="majorHAnsi" w:cstheme="majorBidi"/>
      <w:b/>
      <w:bCs/>
      <w:i/>
      <w:iCs/>
      <w:color w:val="4F81BD" w:themeColor="accent1"/>
      <w:sz w:val="24"/>
      <w:szCs w:val="24"/>
      <w:lang w:eastAsia="en-US"/>
    </w:rPr>
  </w:style>
  <w:style w:type="character" w:styleId="Hyperlink">
    <w:name w:val="Hyperlink"/>
    <w:basedOn w:val="DefaultParagraphFont"/>
    <w:rsid w:val="00554EFB"/>
    <w:rPr>
      <w:color w:val="0000FF" w:themeColor="hyperlink"/>
      <w:u w:val="single"/>
    </w:rPr>
  </w:style>
  <w:style w:type="paragraph" w:styleId="Caption">
    <w:name w:val="caption"/>
    <w:basedOn w:val="Normal"/>
    <w:next w:val="Normal"/>
    <w:uiPriority w:val="35"/>
    <w:unhideWhenUsed/>
    <w:qFormat/>
    <w:rsid w:val="00554EFB"/>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hyperlink" Target="http://nmrlipids.blogspot.fr" TargetMode="External"/><Relationship Id="rId23" Type="http://schemas.openxmlformats.org/officeDocument/2006/relationships/hyperlink" Target="http://nmrlipids.blogspot.fr" TargetMode="External"/><Relationship Id="rId24" Type="http://schemas.openxmlformats.org/officeDocument/2006/relationships/image" Target="media/image14.tiff"/><Relationship Id="rId25" Type="http://schemas.openxmlformats.org/officeDocument/2006/relationships/image" Target="media/image15.png"/><Relationship Id="rId26" Type="http://schemas.openxmlformats.org/officeDocument/2006/relationships/hyperlink" Target="http://www.sciencedirect.com/science/book/9780444819758"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2.xml"/><Relationship Id="rId31" Type="http://schemas.openxmlformats.org/officeDocument/2006/relationships/header" Target="header3.xml"/><Relationship Id="rId32" Type="http://schemas.openxmlformats.org/officeDocument/2006/relationships/footer" Target="footer3.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tif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cascio:Library:Containers:com.apple.mail:Data:Library:Mail%20Downloads:6BC09E78-8EED-4E03-976D-54E1CBDDFDE8:SPR%20Template%20and%20Instructions:RSC_SPR_2014.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84AD72-CD96-934B-BE11-CFF2218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RSC_SPR_2014.dotm</Template>
  <TotalTime>0</TotalTime>
  <Pages>53</Pages>
  <Words>41429</Words>
  <Characters>236148</Characters>
  <Application>Microsoft Macintosh Word</Application>
  <DocSecurity>0</DocSecurity>
  <Lines>1967</Lines>
  <Paragraphs>554</Paragraphs>
  <ScaleCrop>false</ScaleCrop>
  <HeadingPairs>
    <vt:vector size="2" baseType="variant">
      <vt:variant>
        <vt:lpstr>Title</vt:lpstr>
      </vt:variant>
      <vt:variant>
        <vt:i4>1</vt:i4>
      </vt:variant>
    </vt:vector>
  </HeadingPairs>
  <TitlesOfParts>
    <vt:vector size="1" baseType="lpstr">
      <vt:lpstr>RSC Report Template (Version 3.1)</vt:lpstr>
    </vt:vector>
  </TitlesOfParts>
  <Company>Royal Society of Chemistry</Company>
  <LinksUpToDate>false</LinksUpToDate>
  <CharactersWithSpaces>277023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RSC Report Template (Version 3.1)</dc:title>
  <dc:creator>Michele</dc:creator>
  <dc:description>Converted for Word 2007 compatibility (2008)</dc:description>
  <cp:lastModifiedBy>Michele</cp:lastModifiedBy>
  <cp:revision>2</cp:revision>
  <cp:lastPrinted>2015-06-19T10:27:00Z</cp:lastPrinted>
  <dcterms:created xsi:type="dcterms:W3CDTF">2015-06-19T10:30:00Z</dcterms:created>
  <dcterms:modified xsi:type="dcterms:W3CDTF">2015-06-19T10:30:00Z</dcterms:modified>
</cp:coreProperties>
</file>